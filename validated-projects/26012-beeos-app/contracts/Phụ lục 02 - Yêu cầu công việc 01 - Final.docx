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BC0007" w14:textId="77777777" w:rsidR="000C4286" w:rsidRPr="007176E5" w:rsidRDefault="00000000" w:rsidP="00B87D98">
      <w:pPr>
        <w:pStyle w:val="Heading3"/>
        <w:keepNext w:val="0"/>
        <w:keepLines w:val="0"/>
        <w:spacing w:line="240" w:lineRule="auto"/>
        <w:jc w:val="center"/>
        <w:rPr>
          <w:b/>
          <w:bCs/>
          <w:sz w:val="22"/>
          <w:szCs w:val="22"/>
          <w:rPrChange w:id="0" w:author="Audrey Ho" w:date="2025-11-11T11:26:00Z" w16du:dateUtc="2025-11-11T04:26:00Z">
            <w:rPr>
              <w:rFonts w:ascii="Times New Roman" w:hAnsi="Times New Roman" w:cs="Times New Roman"/>
              <w:b/>
              <w:bCs/>
              <w:sz w:val="24"/>
              <w:szCs w:val="24"/>
            </w:rPr>
          </w:rPrChange>
        </w:rPr>
      </w:pPr>
      <w:bookmarkStart w:id="1" w:name="_1d64cnq8knrp" w:colFirst="0" w:colLast="0"/>
      <w:bookmarkEnd w:id="1"/>
      <w:r w:rsidRPr="007176E5">
        <w:rPr>
          <w:b/>
          <w:bCs/>
          <w:sz w:val="22"/>
          <w:szCs w:val="22"/>
          <w:rPrChange w:id="2" w:author="Audrey Ho" w:date="2025-11-11T11:26:00Z" w16du:dateUtc="2025-11-11T04:26:00Z">
            <w:rPr>
              <w:rFonts w:ascii="Times New Roman" w:hAnsi="Times New Roman" w:cs="Times New Roman"/>
              <w:b/>
              <w:bCs/>
              <w:sz w:val="24"/>
              <w:szCs w:val="24"/>
            </w:rPr>
          </w:rPrChange>
        </w:rPr>
        <w:t>PHỤ LỤC 02</w:t>
      </w:r>
    </w:p>
    <w:p w14:paraId="2B59D899" w14:textId="77777777" w:rsidR="000C4286" w:rsidRPr="007176E5" w:rsidRDefault="00000000" w:rsidP="00B87D98">
      <w:pPr>
        <w:pStyle w:val="Heading2"/>
        <w:keepNext w:val="0"/>
        <w:keepLines w:val="0"/>
        <w:spacing w:before="280" w:line="240" w:lineRule="auto"/>
        <w:jc w:val="center"/>
        <w:rPr>
          <w:b/>
          <w:sz w:val="22"/>
          <w:szCs w:val="22"/>
          <w:rPrChange w:id="3" w:author="Audrey Ho" w:date="2025-11-11T11:26:00Z" w16du:dateUtc="2025-11-11T04:26:00Z">
            <w:rPr>
              <w:rFonts w:ascii="Times New Roman" w:hAnsi="Times New Roman" w:cs="Times New Roman"/>
              <w:b/>
              <w:sz w:val="24"/>
              <w:szCs w:val="24"/>
            </w:rPr>
          </w:rPrChange>
        </w:rPr>
      </w:pPr>
      <w:bookmarkStart w:id="4" w:name="_ufkatbxzevrc" w:colFirst="0" w:colLast="0"/>
      <w:bookmarkEnd w:id="4"/>
      <w:r w:rsidRPr="007176E5">
        <w:rPr>
          <w:b/>
          <w:sz w:val="22"/>
          <w:szCs w:val="22"/>
          <w:rPrChange w:id="5" w:author="Audrey Ho" w:date="2025-11-11T11:26:00Z" w16du:dateUtc="2025-11-11T04:26:00Z">
            <w:rPr>
              <w:rFonts w:ascii="Times New Roman" w:hAnsi="Times New Roman" w:cs="Times New Roman"/>
              <w:b/>
              <w:sz w:val="24"/>
              <w:szCs w:val="24"/>
            </w:rPr>
          </w:rPrChange>
        </w:rPr>
        <w:t>YÊU CẦU CÔNG VIỆC SỐ 01</w:t>
      </w:r>
    </w:p>
    <w:p w14:paraId="30D72712" w14:textId="77777777" w:rsidR="000C4286" w:rsidRPr="007176E5" w:rsidRDefault="00000000" w:rsidP="00B87D98">
      <w:pPr>
        <w:spacing w:before="240" w:after="240" w:line="240" w:lineRule="auto"/>
        <w:jc w:val="center"/>
        <w:rPr>
          <w:rFonts w:eastAsia="Roboto"/>
          <w:rPrChange w:id="6" w:author="Audrey Ho" w:date="2025-11-11T11:26:00Z" w16du:dateUtc="2025-11-11T04:26:00Z">
            <w:rPr>
              <w:rFonts w:ascii="Times New Roman" w:eastAsia="Roboto" w:hAnsi="Times New Roman" w:cs="Times New Roman"/>
              <w:sz w:val="24"/>
              <w:szCs w:val="24"/>
            </w:rPr>
          </w:rPrChange>
        </w:rPr>
      </w:pPr>
      <w:r w:rsidRPr="007176E5">
        <w:rPr>
          <w:rFonts w:eastAsia="Roboto"/>
          <w:b/>
          <w:rPrChange w:id="7" w:author="Audrey Ho" w:date="2025-11-11T11:26:00Z" w16du:dateUtc="2025-11-11T04:26:00Z">
            <w:rPr>
              <w:rFonts w:ascii="Times New Roman" w:eastAsia="Roboto" w:hAnsi="Times New Roman" w:cs="Times New Roman"/>
              <w:b/>
              <w:sz w:val="24"/>
              <w:szCs w:val="24"/>
            </w:rPr>
          </w:rPrChange>
        </w:rPr>
        <w:t>Ngày hiệu lực:</w:t>
      </w:r>
      <w:r w:rsidRPr="007176E5">
        <w:rPr>
          <w:rFonts w:eastAsia="Roboto"/>
          <w:rPrChange w:id="8" w:author="Audrey Ho" w:date="2025-11-11T11:26:00Z" w16du:dateUtc="2025-11-11T04:26:00Z">
            <w:rPr>
              <w:rFonts w:ascii="Times New Roman" w:eastAsia="Roboto" w:hAnsi="Times New Roman" w:cs="Times New Roman"/>
              <w:sz w:val="24"/>
              <w:szCs w:val="24"/>
            </w:rPr>
          </w:rPrChange>
        </w:rPr>
        <w:t xml:space="preserve"> 12/11/2025</w:t>
      </w:r>
    </w:p>
    <w:p w14:paraId="4902ADF0" w14:textId="77777777" w:rsidR="000C4286" w:rsidRPr="007176E5" w:rsidRDefault="00000000" w:rsidP="00B87D98">
      <w:pPr>
        <w:spacing w:before="240" w:after="240"/>
        <w:jc w:val="center"/>
        <w:rPr>
          <w:rFonts w:eastAsia="Roboto"/>
          <w:i/>
          <w:rPrChange w:id="9"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10" w:author="Audrey Ho" w:date="2025-11-11T11:26:00Z" w16du:dateUtc="2025-11-11T04:26:00Z">
            <w:rPr>
              <w:rFonts w:ascii="Times New Roman" w:eastAsia="Roboto" w:hAnsi="Times New Roman" w:cs="Times New Roman"/>
              <w:i/>
              <w:sz w:val="24"/>
              <w:szCs w:val="24"/>
            </w:rPr>
          </w:rPrChange>
        </w:rPr>
        <w:t>(Đính kèm Hợp đồng cung cấp dịch vụ phần mềm số MSA-20251011VINOVA-OSResearch ngày 10/11/2025 giữa Công ty TNHH Công Nghệ NEWNOVA (“VINOVA”) và Công ty TNHH OS RESEARCH (“OS Research”))</w:t>
      </w:r>
    </w:p>
    <w:p w14:paraId="1A1006D0" w14:textId="5B6F3A34" w:rsidR="000C4286" w:rsidRPr="007176E5" w:rsidRDefault="00000000" w:rsidP="00B87D98">
      <w:pPr>
        <w:spacing w:before="240" w:after="240"/>
        <w:jc w:val="center"/>
        <w:rPr>
          <w:rFonts w:eastAsia="Roboto"/>
          <w:rPrChange w:id="11" w:author="Audrey Ho" w:date="2025-11-11T11:26:00Z" w16du:dateUtc="2025-11-11T04:26:00Z">
            <w:rPr>
              <w:rFonts w:ascii="Times New Roman" w:eastAsia="Roboto" w:hAnsi="Times New Roman" w:cs="Times New Roman"/>
              <w:sz w:val="24"/>
              <w:szCs w:val="24"/>
            </w:rPr>
          </w:rPrChange>
        </w:rPr>
      </w:pPr>
      <w:r w:rsidRPr="007176E5">
        <w:rPr>
          <w:rFonts w:eastAsia="Roboto"/>
          <w:b/>
          <w:rPrChange w:id="12" w:author="Audrey Ho" w:date="2025-11-11T11:26:00Z" w16du:dateUtc="2025-11-11T04:26:00Z">
            <w:rPr>
              <w:rFonts w:ascii="Times New Roman" w:eastAsia="Roboto" w:hAnsi="Times New Roman" w:cs="Times New Roman"/>
              <w:b/>
              <w:sz w:val="24"/>
              <w:szCs w:val="24"/>
            </w:rPr>
          </w:rPrChange>
        </w:rPr>
        <w:t>Dự án:</w:t>
      </w:r>
      <w:r w:rsidRPr="007176E5">
        <w:rPr>
          <w:rFonts w:eastAsia="Roboto"/>
          <w:rPrChange w:id="13" w:author="Audrey Ho" w:date="2025-11-11T11:26:00Z" w16du:dateUtc="2025-11-11T04:26:00Z">
            <w:rPr>
              <w:rFonts w:ascii="Times New Roman" w:eastAsia="Roboto" w:hAnsi="Times New Roman" w:cs="Times New Roman"/>
              <w:sz w:val="24"/>
              <w:szCs w:val="24"/>
            </w:rPr>
          </w:rPrChange>
        </w:rPr>
        <w:t xml:space="preserve"> BeeOS – Agentic Workflow Platform</w:t>
      </w:r>
    </w:p>
    <w:p w14:paraId="73E21EF1" w14:textId="77777777" w:rsidR="000C4286" w:rsidRPr="007176E5" w:rsidRDefault="00000000">
      <w:pPr>
        <w:pStyle w:val="Heading3"/>
        <w:keepNext w:val="0"/>
        <w:keepLines w:val="0"/>
        <w:spacing w:before="280"/>
        <w:rPr>
          <w:rFonts w:eastAsia="Roboto"/>
          <w:b/>
          <w:color w:val="000000"/>
          <w:sz w:val="22"/>
          <w:szCs w:val="22"/>
          <w:rPrChange w:id="14" w:author="Audrey Ho" w:date="2025-11-11T11:26:00Z" w16du:dateUtc="2025-11-11T04:26:00Z">
            <w:rPr>
              <w:rFonts w:ascii="Times New Roman" w:eastAsia="Roboto" w:hAnsi="Times New Roman" w:cs="Times New Roman"/>
              <w:b/>
              <w:color w:val="000000"/>
              <w:sz w:val="24"/>
              <w:szCs w:val="24"/>
            </w:rPr>
          </w:rPrChange>
        </w:rPr>
      </w:pPr>
      <w:bookmarkStart w:id="15" w:name="_olhdu684std0" w:colFirst="0" w:colLast="0"/>
      <w:bookmarkEnd w:id="15"/>
      <w:r w:rsidRPr="007176E5">
        <w:rPr>
          <w:rFonts w:eastAsia="Roboto"/>
          <w:b/>
          <w:color w:val="000000"/>
          <w:sz w:val="22"/>
          <w:szCs w:val="22"/>
          <w:rPrChange w:id="16" w:author="Audrey Ho" w:date="2025-11-11T11:26:00Z" w16du:dateUtc="2025-11-11T04:26:00Z">
            <w:rPr>
              <w:rFonts w:ascii="Times New Roman" w:eastAsia="Roboto" w:hAnsi="Times New Roman" w:cs="Times New Roman"/>
              <w:b/>
              <w:color w:val="000000"/>
              <w:sz w:val="24"/>
              <w:szCs w:val="24"/>
            </w:rPr>
          </w:rPrChange>
        </w:rPr>
        <w:t>I. PHẠM VI CÔNG VIỆC</w:t>
      </w:r>
    </w:p>
    <w:p w14:paraId="44CA0B65" w14:textId="56311B94" w:rsidR="000C4286" w:rsidRPr="007176E5" w:rsidRDefault="00000000">
      <w:pPr>
        <w:spacing w:before="240" w:after="240"/>
        <w:rPr>
          <w:rFonts w:eastAsia="Roboto"/>
          <w:rPrChange w:id="17" w:author="Audrey Ho" w:date="2025-11-11T11:26:00Z" w16du:dateUtc="2025-11-11T04:26:00Z">
            <w:rPr>
              <w:rFonts w:ascii="Times New Roman" w:eastAsia="Roboto" w:hAnsi="Times New Roman" w:cs="Times New Roman"/>
              <w:sz w:val="24"/>
              <w:szCs w:val="24"/>
            </w:rPr>
          </w:rPrChange>
        </w:rPr>
      </w:pPr>
      <w:r w:rsidRPr="007176E5">
        <w:rPr>
          <w:rFonts w:eastAsia="Roboto"/>
          <w:rPrChange w:id="18" w:author="Audrey Ho" w:date="2025-11-11T11:26:00Z" w16du:dateUtc="2025-11-11T04:26:00Z">
            <w:rPr>
              <w:rFonts w:ascii="Times New Roman" w:eastAsia="Roboto" w:hAnsi="Times New Roman" w:cs="Times New Roman"/>
              <w:sz w:val="24"/>
              <w:szCs w:val="24"/>
            </w:rPr>
          </w:rPrChange>
        </w:rPr>
        <w:t xml:space="preserve">Căn cứ theo Hợp đồng MSA-20251011VINOVA-OSResearch, VINOVA sẽ cung cấp nhân sự, tài nguyên kỹ thuật và dịch vụ phần mềm để hỗ trợ OS Research trong việc phát triển dự án </w:t>
      </w:r>
      <w:r w:rsidRPr="007176E5">
        <w:rPr>
          <w:rFonts w:eastAsia="Roboto"/>
          <w:b/>
          <w:rPrChange w:id="19" w:author="Audrey Ho" w:date="2025-11-11T11:26:00Z" w16du:dateUtc="2025-11-11T04:26:00Z">
            <w:rPr>
              <w:rFonts w:ascii="Times New Roman" w:eastAsia="Roboto" w:hAnsi="Times New Roman" w:cs="Times New Roman"/>
              <w:b/>
              <w:sz w:val="24"/>
              <w:szCs w:val="24"/>
            </w:rPr>
          </w:rPrChange>
        </w:rPr>
        <w:t>BeeOS – Agentic Workflow Platform</w:t>
      </w:r>
      <w:r w:rsidRPr="007176E5">
        <w:rPr>
          <w:rFonts w:eastAsia="Roboto"/>
          <w:rPrChange w:id="20" w:author="Audrey Ho" w:date="2025-11-11T11:26:00Z" w16du:dateUtc="2025-11-11T04:26:00Z">
            <w:rPr>
              <w:rFonts w:ascii="Times New Roman" w:eastAsia="Roboto" w:hAnsi="Times New Roman" w:cs="Times New Roman"/>
              <w:sz w:val="24"/>
              <w:szCs w:val="24"/>
            </w:rPr>
          </w:rPrChange>
        </w:rPr>
        <w:t xml:space="preserve"> (“Dịch vụ”).</w:t>
      </w:r>
    </w:p>
    <w:p w14:paraId="7F470D20" w14:textId="5518B2C2" w:rsidR="000C4286" w:rsidRPr="007176E5" w:rsidRDefault="00000000" w:rsidP="00B87D98">
      <w:pPr>
        <w:spacing w:before="240" w:after="240"/>
        <w:rPr>
          <w:rFonts w:eastAsia="Roboto"/>
          <w:rPrChange w:id="21" w:author="Audrey Ho" w:date="2025-11-11T11:26:00Z" w16du:dateUtc="2025-11-11T04:26:00Z">
            <w:rPr>
              <w:rFonts w:ascii="Times New Roman" w:eastAsia="Roboto" w:hAnsi="Times New Roman" w:cs="Times New Roman"/>
              <w:sz w:val="24"/>
              <w:szCs w:val="24"/>
            </w:rPr>
          </w:rPrChange>
        </w:rPr>
      </w:pPr>
      <w:r w:rsidRPr="007176E5">
        <w:rPr>
          <w:rFonts w:eastAsia="Roboto"/>
          <w:rPrChange w:id="22" w:author="Audrey Ho" w:date="2025-11-11T11:26:00Z" w16du:dateUtc="2025-11-11T04:26:00Z">
            <w:rPr>
              <w:rFonts w:ascii="Times New Roman" w:eastAsia="Roboto" w:hAnsi="Times New Roman" w:cs="Times New Roman"/>
              <w:sz w:val="24"/>
              <w:szCs w:val="24"/>
            </w:rPr>
          </w:rPrChange>
        </w:rPr>
        <w:t xml:space="preserve">Phạm vi công việc bao gồm việc </w:t>
      </w:r>
      <w:r w:rsidRPr="007176E5">
        <w:rPr>
          <w:rFonts w:eastAsia="Roboto"/>
          <w:b/>
          <w:rPrChange w:id="23" w:author="Audrey Ho" w:date="2025-11-11T11:26:00Z" w16du:dateUtc="2025-11-11T04:26:00Z">
            <w:rPr>
              <w:rFonts w:ascii="Times New Roman" w:eastAsia="Roboto" w:hAnsi="Times New Roman" w:cs="Times New Roman"/>
              <w:b/>
              <w:sz w:val="24"/>
              <w:szCs w:val="24"/>
            </w:rPr>
          </w:rPrChange>
        </w:rPr>
        <w:t>phân tích yêu cầu, thiết kế hệ thống, lập trình, kiểm thử, triển khai, và hỗ trợ kỹ thuật</w:t>
      </w:r>
      <w:r w:rsidRPr="007176E5">
        <w:rPr>
          <w:rFonts w:eastAsia="Roboto"/>
          <w:rPrChange w:id="24" w:author="Audrey Ho" w:date="2025-11-11T11:26:00Z" w16du:dateUtc="2025-11-11T04:26:00Z">
            <w:rPr>
              <w:rFonts w:ascii="Times New Roman" w:eastAsia="Roboto" w:hAnsi="Times New Roman" w:cs="Times New Roman"/>
              <w:sz w:val="24"/>
              <w:szCs w:val="24"/>
            </w:rPr>
          </w:rPrChange>
        </w:rPr>
        <w:t xml:space="preserve"> theo mô tả chi tiết dưới đây.</w:t>
      </w:r>
    </w:p>
    <w:p w14:paraId="63CF74F1" w14:textId="72025F5C" w:rsidR="000C4286" w:rsidRPr="007176E5" w:rsidRDefault="00000000">
      <w:pPr>
        <w:pStyle w:val="Heading3"/>
        <w:keepNext w:val="0"/>
        <w:keepLines w:val="0"/>
        <w:spacing w:before="280"/>
        <w:rPr>
          <w:rFonts w:eastAsia="Roboto"/>
          <w:b/>
          <w:color w:val="000000"/>
          <w:sz w:val="22"/>
          <w:szCs w:val="22"/>
          <w:rPrChange w:id="25" w:author="Audrey Ho" w:date="2025-11-11T11:26:00Z" w16du:dateUtc="2025-11-11T04:26:00Z">
            <w:rPr>
              <w:rFonts w:ascii="Times New Roman" w:eastAsia="Roboto" w:hAnsi="Times New Roman" w:cs="Times New Roman"/>
              <w:b/>
              <w:color w:val="000000"/>
              <w:sz w:val="24"/>
              <w:szCs w:val="24"/>
            </w:rPr>
          </w:rPrChange>
        </w:rPr>
      </w:pPr>
      <w:bookmarkStart w:id="26" w:name="_il0cta9fl7af" w:colFirst="0" w:colLast="0"/>
      <w:bookmarkEnd w:id="26"/>
      <w:commentRangeStart w:id="27"/>
      <w:r w:rsidRPr="007176E5">
        <w:rPr>
          <w:rFonts w:eastAsia="Roboto"/>
          <w:b/>
          <w:color w:val="000000"/>
          <w:sz w:val="22"/>
          <w:szCs w:val="22"/>
          <w:rPrChange w:id="28" w:author="Audrey Ho" w:date="2025-11-11T11:26:00Z" w16du:dateUtc="2025-11-11T04:26:00Z">
            <w:rPr>
              <w:rFonts w:ascii="Times New Roman" w:eastAsia="Roboto" w:hAnsi="Times New Roman" w:cs="Times New Roman"/>
              <w:b/>
              <w:color w:val="000000"/>
              <w:sz w:val="24"/>
              <w:szCs w:val="24"/>
            </w:rPr>
          </w:rPrChange>
        </w:rPr>
        <w:t xml:space="preserve">II. MÔ TẢ CÔNG VIỆC VÀ </w:t>
      </w:r>
      <w:r w:rsidR="00FD1DC9" w:rsidRPr="007176E5">
        <w:rPr>
          <w:rFonts w:eastAsia="Roboto"/>
          <w:b/>
          <w:color w:val="000000"/>
          <w:sz w:val="22"/>
          <w:szCs w:val="22"/>
          <w:rPrChange w:id="29" w:author="Audrey Ho" w:date="2025-11-11T11:26:00Z" w16du:dateUtc="2025-11-11T04:26:00Z">
            <w:rPr>
              <w:rFonts w:ascii="Times New Roman" w:eastAsia="Roboto" w:hAnsi="Times New Roman" w:cs="Times New Roman"/>
              <w:b/>
              <w:color w:val="000000"/>
              <w:sz w:val="24"/>
              <w:szCs w:val="24"/>
            </w:rPr>
          </w:rPrChange>
        </w:rPr>
        <w:t>TIÊU CHÍ NGHIỆM THU</w:t>
      </w:r>
      <w:commentRangeEnd w:id="27"/>
      <w:r w:rsidR="00FD1DC9" w:rsidRPr="007176E5">
        <w:rPr>
          <w:rStyle w:val="CommentReference"/>
          <w:color w:val="auto"/>
          <w:sz w:val="22"/>
          <w:szCs w:val="22"/>
          <w:rPrChange w:id="30" w:author="Audrey Ho" w:date="2025-11-11T11:26:00Z" w16du:dateUtc="2025-11-11T04:26:00Z">
            <w:rPr>
              <w:rStyle w:val="CommentReference"/>
              <w:color w:val="auto"/>
            </w:rPr>
          </w:rPrChange>
        </w:rPr>
        <w:commentReference w:id="27"/>
      </w:r>
    </w:p>
    <w:p w14:paraId="30302F33" w14:textId="3CD68D2C" w:rsidR="00FD1DC9" w:rsidRPr="007176E5" w:rsidRDefault="00FD1DC9" w:rsidP="00FD1DC9">
      <w:pPr>
        <w:pStyle w:val="ListParagraph"/>
        <w:numPr>
          <w:ilvl w:val="0"/>
          <w:numId w:val="3"/>
        </w:numPr>
        <w:rPr>
          <w:b/>
          <w:bCs/>
        </w:rPr>
      </w:pPr>
      <w:r w:rsidRPr="007176E5">
        <w:rPr>
          <w:b/>
          <w:bCs/>
        </w:rPr>
        <w:t>Phạm vi công việc</w:t>
      </w:r>
      <w:r w:rsidR="003301B0" w:rsidRPr="007176E5">
        <w:rPr>
          <w:b/>
          <w:bCs/>
        </w:rPr>
        <w:t>:</w:t>
      </w:r>
      <w:ins w:id="31" w:author="Audrey Ho" w:date="2025-11-11T11:25:00Z" w16du:dateUtc="2025-11-11T04:25:00Z">
        <w:r w:rsidR="007176E5" w:rsidRPr="007176E5">
          <w:rPr>
            <w:b/>
            <w:bCs/>
          </w:rPr>
          <w:t xml:space="preserve"> Cho phiên bản MVP</w:t>
        </w:r>
      </w:ins>
    </w:p>
    <w:p w14:paraId="460D21C8" w14:textId="77777777" w:rsidR="00A373C7" w:rsidRPr="007176E5" w:rsidRDefault="00A373C7" w:rsidP="00A373C7">
      <w:pPr>
        <w:pStyle w:val="ListParagraph"/>
        <w:rPr>
          <w:b/>
          <w:bCs/>
        </w:rPr>
      </w:pPr>
    </w:p>
    <w:p w14:paraId="40C03881" w14:textId="70A70C15" w:rsidR="00FD1DC9" w:rsidRPr="007176E5" w:rsidRDefault="00FD1DC9" w:rsidP="00FD1DC9">
      <w:pPr>
        <w:pStyle w:val="ListParagraph"/>
        <w:rPr>
          <w:b/>
          <w:bCs/>
        </w:rPr>
      </w:pPr>
      <w:r w:rsidRPr="007176E5">
        <w:rPr>
          <w:noProof/>
        </w:rPr>
        <w:drawing>
          <wp:inline distT="0" distB="0" distL="0" distR="0" wp14:anchorId="31385E65" wp14:editId="3734C55B">
            <wp:extent cx="5943600" cy="1936750"/>
            <wp:effectExtent l="0" t="0" r="0" b="6350"/>
            <wp:docPr id="1616495594" name="Picture 2"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Ảnh có chứa văn bản, ảnh chụp màn hình, Phông chữ, số&#10;&#10;Nội dung do AI tạo ra có thể không chính xá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1936750"/>
                    </a:xfrm>
                    <a:prstGeom prst="rect">
                      <a:avLst/>
                    </a:prstGeom>
                    <a:noFill/>
                    <a:ln>
                      <a:noFill/>
                    </a:ln>
                  </pic:spPr>
                </pic:pic>
              </a:graphicData>
            </a:graphic>
          </wp:inline>
        </w:drawing>
      </w:r>
    </w:p>
    <w:p w14:paraId="1A322730" w14:textId="3E44FFB3" w:rsidR="00FD1DC9" w:rsidRPr="007176E5" w:rsidRDefault="00FD1DC9" w:rsidP="00FD1DC9">
      <w:pPr>
        <w:spacing w:before="240" w:after="240"/>
        <w:ind w:left="709"/>
        <w:rPr>
          <w:rFonts w:eastAsia="Roboto"/>
          <w:bCs/>
          <w:lang w:val="en-US"/>
          <w:rPrChange w:id="32" w:author="Audrey Ho" w:date="2025-11-11T11:26:00Z" w16du:dateUtc="2025-11-11T04:26:00Z">
            <w:rPr>
              <w:rFonts w:ascii="Times New Roman" w:eastAsia="Roboto" w:hAnsi="Times New Roman" w:cs="Times New Roman"/>
              <w:bCs/>
              <w:sz w:val="24"/>
              <w:szCs w:val="24"/>
              <w:lang w:val="en-US"/>
            </w:rPr>
          </w:rPrChange>
        </w:rPr>
      </w:pPr>
      <w:r w:rsidRPr="007176E5">
        <w:rPr>
          <w:rFonts w:eastAsia="Roboto"/>
          <w:b/>
          <w:bCs/>
          <w:lang w:val="en-US"/>
          <w:rPrChange w:id="33" w:author="Audrey Ho" w:date="2025-11-11T11:26:00Z" w16du:dateUtc="2025-11-11T04:26:00Z">
            <w:rPr>
              <w:rFonts w:ascii="Times New Roman" w:eastAsia="Roboto" w:hAnsi="Times New Roman" w:cs="Times New Roman"/>
              <w:b/>
              <w:bCs/>
              <w:sz w:val="24"/>
              <w:szCs w:val="24"/>
              <w:lang w:val="en-US"/>
            </w:rPr>
          </w:rPrChange>
        </w:rPr>
        <w:t>System admin:  </w:t>
      </w:r>
      <w:r w:rsidRPr="007176E5">
        <w:rPr>
          <w:rFonts w:eastAsia="Roboto"/>
          <w:bCs/>
          <w:lang w:val="en-US"/>
          <w:rPrChange w:id="34" w:author="Audrey Ho" w:date="2025-11-11T11:26:00Z" w16du:dateUtc="2025-11-11T04:26:00Z">
            <w:rPr>
              <w:rFonts w:ascii="Times New Roman" w:eastAsia="Roboto" w:hAnsi="Times New Roman" w:cs="Times New Roman"/>
              <w:bCs/>
              <w:sz w:val="24"/>
              <w:szCs w:val="24"/>
              <w:lang w:val="en-US"/>
            </w:rPr>
          </w:rPrChange>
        </w:rPr>
        <w:t>Người quản lý toàn bộ users, và các cài đặt</w:t>
      </w:r>
      <w:r w:rsidR="00647283" w:rsidRPr="007176E5">
        <w:rPr>
          <w:rFonts w:eastAsia="Roboto"/>
          <w:bCs/>
          <w:lang w:val="en-US"/>
          <w:rPrChange w:id="35" w:author="Audrey Ho" w:date="2025-11-11T11:26:00Z" w16du:dateUtc="2025-11-11T04:26:00Z">
            <w:rPr>
              <w:rFonts w:ascii="Times New Roman" w:eastAsia="Roboto" w:hAnsi="Times New Roman" w:cs="Times New Roman"/>
              <w:bCs/>
              <w:sz w:val="24"/>
              <w:szCs w:val="24"/>
              <w:lang w:val="en-US"/>
            </w:rPr>
          </w:rPrChange>
        </w:rPr>
        <w:t xml:space="preserve"> </w:t>
      </w:r>
      <w:r w:rsidRPr="007176E5">
        <w:rPr>
          <w:rFonts w:eastAsia="Roboto"/>
          <w:bCs/>
          <w:lang w:val="en-US"/>
          <w:rPrChange w:id="36" w:author="Audrey Ho" w:date="2025-11-11T11:26:00Z" w16du:dateUtc="2025-11-11T04:26:00Z">
            <w:rPr>
              <w:rFonts w:ascii="Times New Roman" w:eastAsia="Roboto" w:hAnsi="Times New Roman" w:cs="Times New Roman"/>
              <w:bCs/>
              <w:sz w:val="24"/>
              <w:szCs w:val="24"/>
              <w:lang w:val="en-US"/>
            </w:rPr>
          </w:rPrChange>
        </w:rPr>
        <w:t>chung của hệ thống.</w:t>
      </w:r>
    </w:p>
    <w:p w14:paraId="1116172F" w14:textId="77777777" w:rsidR="00FD1DC9" w:rsidRPr="007176E5" w:rsidRDefault="00FD1DC9" w:rsidP="00FD1DC9">
      <w:pPr>
        <w:spacing w:before="240" w:after="240"/>
        <w:ind w:left="709"/>
        <w:rPr>
          <w:rFonts w:eastAsia="Roboto"/>
          <w:bCs/>
          <w:rPrChange w:id="37" w:author="Audrey Ho" w:date="2025-11-11T11:26:00Z" w16du:dateUtc="2025-11-11T04:26:00Z">
            <w:rPr>
              <w:rFonts w:ascii="Times New Roman" w:eastAsia="Roboto" w:hAnsi="Times New Roman" w:cs="Times New Roman"/>
              <w:bCs/>
              <w:sz w:val="24"/>
              <w:szCs w:val="24"/>
            </w:rPr>
          </w:rPrChange>
        </w:rPr>
      </w:pPr>
      <w:r w:rsidRPr="007176E5">
        <w:rPr>
          <w:rFonts w:eastAsia="Roboto"/>
          <w:b/>
          <w:bCs/>
          <w:lang w:val="en-US"/>
          <w:rPrChange w:id="38" w:author="Audrey Ho" w:date="2025-11-11T11:26:00Z" w16du:dateUtc="2025-11-11T04:26:00Z">
            <w:rPr>
              <w:rFonts w:ascii="Times New Roman" w:eastAsia="Roboto" w:hAnsi="Times New Roman" w:cs="Times New Roman"/>
              <w:b/>
              <w:bCs/>
              <w:sz w:val="24"/>
              <w:szCs w:val="24"/>
              <w:lang w:val="en-US"/>
            </w:rPr>
          </w:rPrChange>
        </w:rPr>
        <w:t>Underwriter: </w:t>
      </w:r>
      <w:r w:rsidRPr="007176E5">
        <w:rPr>
          <w:rFonts w:eastAsia="Roboto"/>
          <w:bCs/>
          <w:lang w:val="en-US"/>
          <w:rPrChange w:id="39" w:author="Audrey Ho" w:date="2025-11-11T11:26:00Z" w16du:dateUtc="2025-11-11T04:26:00Z">
            <w:rPr>
              <w:rFonts w:ascii="Times New Roman" w:eastAsia="Roboto" w:hAnsi="Times New Roman" w:cs="Times New Roman"/>
              <w:bCs/>
              <w:sz w:val="24"/>
              <w:szCs w:val="24"/>
              <w:lang w:val="en-US"/>
            </w:rPr>
          </w:rPrChange>
        </w:rPr>
        <w:t>Người chịu trách nhiệmchính quản lý, cập nhật hồ sơ và gửiphê duyệt hồ sơ từ lúc bắt đầu đếnkhi có hợp đồng chính thức để uploadlên hệ thống BeeOS.</w:t>
      </w:r>
      <w:r w:rsidRPr="007176E5">
        <w:rPr>
          <w:rFonts w:eastAsia="Roboto"/>
          <w:bCs/>
          <w:rPrChange w:id="40" w:author="Audrey Ho" w:date="2025-11-11T11:26:00Z" w16du:dateUtc="2025-11-11T04:26:00Z">
            <w:rPr>
              <w:rFonts w:ascii="Times New Roman" w:eastAsia="Roboto" w:hAnsi="Times New Roman" w:cs="Times New Roman"/>
              <w:bCs/>
              <w:sz w:val="24"/>
              <w:szCs w:val="24"/>
            </w:rPr>
          </w:rPrChange>
        </w:rPr>
        <w:t>​</w:t>
      </w:r>
    </w:p>
    <w:p w14:paraId="17842923" w14:textId="77777777" w:rsidR="00FD1DC9" w:rsidRPr="007176E5" w:rsidRDefault="00FD1DC9" w:rsidP="00FD1DC9">
      <w:pPr>
        <w:spacing w:before="240" w:after="240"/>
        <w:ind w:left="709"/>
        <w:rPr>
          <w:rFonts w:eastAsia="Roboto"/>
          <w:bCs/>
          <w:lang w:val="en-US"/>
          <w:rPrChange w:id="41" w:author="Audrey Ho" w:date="2025-11-11T11:26:00Z" w16du:dateUtc="2025-11-11T04:26:00Z">
            <w:rPr>
              <w:rFonts w:ascii="Times New Roman" w:eastAsia="Roboto" w:hAnsi="Times New Roman" w:cs="Times New Roman"/>
              <w:bCs/>
              <w:sz w:val="24"/>
              <w:szCs w:val="24"/>
              <w:lang w:val="en-US"/>
            </w:rPr>
          </w:rPrChange>
        </w:rPr>
      </w:pPr>
      <w:r w:rsidRPr="007176E5">
        <w:rPr>
          <w:rFonts w:eastAsia="Roboto"/>
          <w:b/>
          <w:bCs/>
          <w:lang w:val="en-US"/>
          <w:rPrChange w:id="42" w:author="Audrey Ho" w:date="2025-11-11T11:26:00Z" w16du:dateUtc="2025-11-11T04:26:00Z">
            <w:rPr>
              <w:rFonts w:ascii="Times New Roman" w:eastAsia="Roboto" w:hAnsi="Times New Roman" w:cs="Times New Roman"/>
              <w:b/>
              <w:bCs/>
              <w:sz w:val="24"/>
              <w:szCs w:val="24"/>
              <w:lang w:val="en-US"/>
            </w:rPr>
          </w:rPrChange>
        </w:rPr>
        <w:t xml:space="preserve">Claim Officier: </w:t>
      </w:r>
      <w:r w:rsidRPr="007176E5">
        <w:rPr>
          <w:rFonts w:eastAsia="Roboto"/>
          <w:bCs/>
          <w:lang w:val="en-US"/>
          <w:rPrChange w:id="43" w:author="Audrey Ho" w:date="2025-11-11T11:26:00Z" w16du:dateUtc="2025-11-11T04:26:00Z">
            <w:rPr>
              <w:rFonts w:ascii="Times New Roman" w:eastAsia="Roboto" w:hAnsi="Times New Roman" w:cs="Times New Roman"/>
              <w:bCs/>
              <w:sz w:val="24"/>
              <w:szCs w:val="24"/>
              <w:lang w:val="en-US"/>
            </w:rPr>
          </w:rPrChange>
        </w:rPr>
        <w:t>Người chịu trách nhiệm chính trong việc quản lý các yêu cầu bồi thường, cập nhập tình trạng hồ sơ, đốc thúc hoàn thành hồ sơ bồi thường.​</w:t>
      </w:r>
    </w:p>
    <w:p w14:paraId="442AECFF" w14:textId="77777777" w:rsidR="00FD1DC9" w:rsidRPr="007176E5" w:rsidRDefault="00FD1DC9" w:rsidP="00FD1DC9">
      <w:pPr>
        <w:spacing w:before="240" w:after="240"/>
        <w:ind w:left="709"/>
        <w:rPr>
          <w:ins w:id="44" w:author="Audrey Ho" w:date="2025-11-11T10:46:00Z" w16du:dateUtc="2025-11-11T03:46:00Z"/>
          <w:rFonts w:eastAsia="Roboto"/>
          <w:bCs/>
          <w:rPrChange w:id="45" w:author="Audrey Ho" w:date="2025-11-11T11:26:00Z" w16du:dateUtc="2025-11-11T04:26:00Z">
            <w:rPr>
              <w:ins w:id="46" w:author="Audrey Ho" w:date="2025-11-11T10:46:00Z" w16du:dateUtc="2025-11-11T03:46:00Z"/>
              <w:rFonts w:ascii="Times New Roman" w:eastAsia="Roboto" w:hAnsi="Times New Roman" w:cs="Times New Roman"/>
              <w:bCs/>
              <w:sz w:val="24"/>
              <w:szCs w:val="24"/>
            </w:rPr>
          </w:rPrChange>
        </w:rPr>
      </w:pPr>
      <w:r w:rsidRPr="007176E5">
        <w:rPr>
          <w:rFonts w:eastAsia="Roboto"/>
          <w:b/>
          <w:bCs/>
          <w:rPrChange w:id="47" w:author="Audrey Ho" w:date="2025-11-11T11:26:00Z" w16du:dateUtc="2025-11-11T04:26:00Z">
            <w:rPr>
              <w:rFonts w:ascii="Times New Roman" w:eastAsia="Roboto" w:hAnsi="Times New Roman" w:cs="Times New Roman"/>
              <w:b/>
              <w:bCs/>
              <w:sz w:val="24"/>
              <w:szCs w:val="24"/>
            </w:rPr>
          </w:rPrChange>
        </w:rPr>
        <w:lastRenderedPageBreak/>
        <w:t>Leader (Ban Lãnh đạo):</w:t>
      </w:r>
      <w:r w:rsidRPr="007176E5">
        <w:rPr>
          <w:rFonts w:eastAsia="Roboto"/>
          <w:rPrChange w:id="48" w:author="Audrey Ho" w:date="2025-11-11T11:26:00Z" w16du:dateUtc="2025-11-11T04:26:00Z">
            <w:rPr>
              <w:rFonts w:ascii="Times New Roman" w:eastAsia="Roboto" w:hAnsi="Times New Roman" w:cs="Times New Roman"/>
              <w:sz w:val="24"/>
              <w:szCs w:val="24"/>
            </w:rPr>
          </w:rPrChange>
        </w:rPr>
        <w:t xml:space="preserve"> </w:t>
      </w:r>
      <w:r w:rsidRPr="007176E5">
        <w:rPr>
          <w:rFonts w:eastAsia="Roboto"/>
          <w:bCs/>
          <w:rPrChange w:id="49" w:author="Audrey Ho" w:date="2025-11-11T11:26:00Z" w16du:dateUtc="2025-11-11T04:26:00Z">
            <w:rPr>
              <w:rFonts w:ascii="Times New Roman" w:eastAsia="Roboto" w:hAnsi="Times New Roman" w:cs="Times New Roman"/>
              <w:bCs/>
              <w:sz w:val="24"/>
              <w:szCs w:val="24"/>
            </w:rPr>
          </w:rPrChange>
        </w:rPr>
        <w:t>Phê duyệt các đề xuất công ty bảo hiểm, đề xuất năng lực bảo hiểm, theo dõi tiến độ thông qua dashboard​</w:t>
      </w:r>
    </w:p>
    <w:p w14:paraId="0EF7F517" w14:textId="5FBDED0F" w:rsidR="00BC6471" w:rsidRPr="007176E5" w:rsidRDefault="00837DC6" w:rsidP="00BC6471">
      <w:pPr>
        <w:spacing w:before="240" w:after="240"/>
        <w:ind w:left="709"/>
        <w:rPr>
          <w:ins w:id="50" w:author="Audrey Ho" w:date="2025-11-11T10:46:00Z" w16du:dateUtc="2025-11-11T03:46:00Z"/>
          <w:rFonts w:eastAsia="Roboto"/>
          <w:b/>
          <w:rPrChange w:id="51" w:author="Audrey Ho" w:date="2025-11-11T11:26:00Z" w16du:dateUtc="2025-11-11T04:26:00Z">
            <w:rPr>
              <w:ins w:id="52" w:author="Audrey Ho" w:date="2025-11-11T10:46:00Z" w16du:dateUtc="2025-11-11T03:46:00Z"/>
              <w:rFonts w:ascii="Times New Roman" w:eastAsia="Roboto" w:hAnsi="Times New Roman" w:cs="Times New Roman"/>
              <w:bCs/>
              <w:sz w:val="24"/>
              <w:szCs w:val="24"/>
            </w:rPr>
          </w:rPrChange>
        </w:rPr>
      </w:pPr>
      <w:r>
        <w:rPr>
          <w:rFonts w:eastAsia="Roboto"/>
          <w:b/>
        </w:rPr>
        <w:t>Giả định:</w:t>
      </w:r>
    </w:p>
    <w:p w14:paraId="6FF3583D" w14:textId="15BF862B" w:rsidR="00BC6471" w:rsidRPr="007176E5" w:rsidRDefault="00BC6471">
      <w:pPr>
        <w:pStyle w:val="ListParagraph"/>
        <w:numPr>
          <w:ilvl w:val="0"/>
          <w:numId w:val="6"/>
        </w:numPr>
        <w:spacing w:before="240" w:after="240"/>
        <w:rPr>
          <w:ins w:id="53" w:author="Audrey Ho" w:date="2025-11-11T10:46:00Z" w16du:dateUtc="2025-11-11T03:46:00Z"/>
          <w:rFonts w:eastAsia="Roboto"/>
          <w:bCs/>
          <w:rPrChange w:id="54" w:author="Audrey Ho" w:date="2025-11-11T11:26:00Z" w16du:dateUtc="2025-11-11T04:26:00Z">
            <w:rPr>
              <w:ins w:id="55" w:author="Audrey Ho" w:date="2025-11-11T10:46:00Z" w16du:dateUtc="2025-11-11T03:46:00Z"/>
            </w:rPr>
          </w:rPrChange>
        </w:rPr>
        <w:pPrChange w:id="56" w:author="Audrey Ho" w:date="2025-11-11T10:46:00Z" w16du:dateUtc="2025-11-11T03:46:00Z">
          <w:pPr>
            <w:spacing w:before="240" w:after="240"/>
            <w:ind w:left="709"/>
          </w:pPr>
        </w:pPrChange>
      </w:pPr>
      <w:ins w:id="57" w:author="Audrey Ho" w:date="2025-11-11T10:46:00Z" w16du:dateUtc="2025-11-11T03:46:00Z">
        <w:r w:rsidRPr="007176E5">
          <w:rPr>
            <w:rFonts w:eastAsia="Roboto"/>
            <w:bCs/>
            <w:rPrChange w:id="58" w:author="Audrey Ho" w:date="2025-11-11T11:26:00Z" w16du:dateUtc="2025-11-11T04:26:00Z">
              <w:rPr/>
            </w:rPrChange>
          </w:rPr>
          <w:t>Môi trường production/hosting, đăng kí tên miền, bản quyền các phần mềm, dịch vụ bên thứ 3 phục vụ cho dự án (nếu có) sẽ do BeeVN cung cấp.​</w:t>
        </w:r>
      </w:ins>
    </w:p>
    <w:p w14:paraId="71357126" w14:textId="103CFBCE" w:rsidR="00BC6471" w:rsidRPr="007176E5" w:rsidRDefault="00837DC6">
      <w:pPr>
        <w:pStyle w:val="ListParagraph"/>
        <w:numPr>
          <w:ilvl w:val="0"/>
          <w:numId w:val="6"/>
        </w:numPr>
        <w:spacing w:before="240" w:after="240"/>
        <w:rPr>
          <w:ins w:id="59" w:author="Audrey Ho" w:date="2025-11-11T10:46:00Z" w16du:dateUtc="2025-11-11T03:46:00Z"/>
          <w:rFonts w:eastAsia="Roboto"/>
          <w:bCs/>
          <w:rPrChange w:id="60" w:author="Audrey Ho" w:date="2025-11-11T11:26:00Z" w16du:dateUtc="2025-11-11T04:26:00Z">
            <w:rPr>
              <w:ins w:id="61" w:author="Audrey Ho" w:date="2025-11-11T10:46:00Z" w16du:dateUtc="2025-11-11T03:46:00Z"/>
            </w:rPr>
          </w:rPrChange>
        </w:rPr>
        <w:pPrChange w:id="62" w:author="Audrey Ho" w:date="2025-11-11T10:46:00Z" w16du:dateUtc="2025-11-11T03:46:00Z">
          <w:pPr>
            <w:spacing w:before="240" w:after="240"/>
            <w:ind w:left="709"/>
          </w:pPr>
        </w:pPrChange>
      </w:pPr>
      <w:r>
        <w:rPr>
          <w:rFonts w:eastAsia="Roboto"/>
          <w:bCs/>
        </w:rPr>
        <w:t>Không bao gồm t</w:t>
      </w:r>
      <w:ins w:id="63" w:author="Audrey Ho" w:date="2025-11-11T10:46:00Z" w16du:dateUtc="2025-11-11T03:46:00Z">
        <w:r w:rsidR="00BC6471" w:rsidRPr="007176E5">
          <w:rPr>
            <w:rFonts w:eastAsia="Roboto"/>
            <w:bCs/>
            <w:rPrChange w:id="64" w:author="Audrey Ho" w:date="2025-11-11T11:26:00Z" w16du:dateUtc="2025-11-11T04:26:00Z">
              <w:rPr/>
            </w:rPrChange>
          </w:rPr>
          <w:t>í</w:t>
        </w:r>
      </w:ins>
      <w:r>
        <w:rPr>
          <w:rFonts w:eastAsia="Roboto"/>
          <w:bCs/>
        </w:rPr>
        <w:t>c</w:t>
      </w:r>
      <w:ins w:id="65" w:author="Audrey Ho" w:date="2025-11-11T10:46:00Z" w16du:dateUtc="2025-11-11T03:46:00Z">
        <w:r w:rsidR="00BC6471" w:rsidRPr="007176E5">
          <w:rPr>
            <w:rFonts w:eastAsia="Roboto"/>
            <w:bCs/>
            <w:rPrChange w:id="66" w:author="Audrey Ho" w:date="2025-11-11T11:26:00Z" w16du:dateUtc="2025-11-11T04:26:00Z">
              <w:rPr/>
            </w:rPrChange>
          </w:rPr>
          <w:t>h hợp với email system để tự động lấy nội dung, tính hợp với AI, t</w:t>
        </w:r>
      </w:ins>
      <w:r>
        <w:rPr>
          <w:rFonts w:eastAsia="Roboto"/>
          <w:bCs/>
        </w:rPr>
        <w:t>í</w:t>
      </w:r>
      <w:ins w:id="67" w:author="Audrey Ho" w:date="2025-11-11T10:46:00Z" w16du:dateUtc="2025-11-11T03:46:00Z">
        <w:r w:rsidR="00BC6471" w:rsidRPr="007176E5">
          <w:rPr>
            <w:rFonts w:eastAsia="Roboto"/>
            <w:bCs/>
            <w:rPrChange w:id="68" w:author="Audrey Ho" w:date="2025-11-11T11:26:00Z" w16du:dateUtc="2025-11-11T04:26:00Z">
              <w:rPr/>
            </w:rPrChange>
          </w:rPr>
          <w:t>ch hợp kết nối API với nhà bảo hiểm.​</w:t>
        </w:r>
      </w:ins>
    </w:p>
    <w:p w14:paraId="29878FF6" w14:textId="2A42C5D4" w:rsidR="00BC6471" w:rsidRPr="007176E5" w:rsidRDefault="00BC6471" w:rsidP="00BC6471">
      <w:pPr>
        <w:pStyle w:val="ListParagraph"/>
        <w:numPr>
          <w:ilvl w:val="0"/>
          <w:numId w:val="6"/>
        </w:numPr>
        <w:spacing w:before="240" w:after="240"/>
        <w:rPr>
          <w:ins w:id="69" w:author="Audrey Ho" w:date="2025-11-11T10:46:00Z" w16du:dateUtc="2025-11-11T03:46:00Z"/>
          <w:rFonts w:eastAsia="Roboto"/>
          <w:bCs/>
          <w:rPrChange w:id="70" w:author="Audrey Ho" w:date="2025-11-11T11:26:00Z" w16du:dateUtc="2025-11-11T04:26:00Z">
            <w:rPr>
              <w:ins w:id="71" w:author="Audrey Ho" w:date="2025-11-11T10:46:00Z" w16du:dateUtc="2025-11-11T03:46:00Z"/>
              <w:rFonts w:ascii="Times New Roman" w:eastAsia="Roboto" w:hAnsi="Times New Roman" w:cs="Times New Roman"/>
              <w:bCs/>
              <w:sz w:val="24"/>
              <w:szCs w:val="24"/>
            </w:rPr>
          </w:rPrChange>
        </w:rPr>
      </w:pPr>
      <w:ins w:id="72" w:author="Audrey Ho" w:date="2025-11-11T10:46:00Z" w16du:dateUtc="2025-11-11T03:46:00Z">
        <w:r w:rsidRPr="007176E5">
          <w:rPr>
            <w:rFonts w:eastAsia="Roboto"/>
            <w:bCs/>
            <w:rPrChange w:id="73" w:author="Audrey Ho" w:date="2025-11-11T11:26:00Z" w16du:dateUtc="2025-11-11T04:26:00Z">
              <w:rPr/>
            </w:rPrChange>
          </w:rPr>
          <w:t>Không có mobile app</w:t>
        </w:r>
      </w:ins>
    </w:p>
    <w:p w14:paraId="6B369CB7" w14:textId="17C50322" w:rsidR="00BC6471" w:rsidRPr="007176E5" w:rsidRDefault="00BC6471">
      <w:pPr>
        <w:spacing w:before="240" w:after="240"/>
        <w:ind w:firstLine="720"/>
        <w:rPr>
          <w:ins w:id="74" w:author="Audrey Ho" w:date="2025-11-11T10:47:00Z" w16du:dateUtc="2025-11-11T03:47:00Z"/>
          <w:rFonts w:eastAsia="Roboto"/>
          <w:b/>
          <w:rPrChange w:id="75" w:author="Audrey Ho" w:date="2025-11-11T11:26:00Z" w16du:dateUtc="2025-11-11T04:26:00Z">
            <w:rPr>
              <w:ins w:id="76" w:author="Audrey Ho" w:date="2025-11-11T10:47:00Z" w16du:dateUtc="2025-11-11T03:47:00Z"/>
              <w:rFonts w:ascii="Times New Roman" w:eastAsia="Roboto" w:hAnsi="Times New Roman" w:cs="Times New Roman"/>
              <w:bCs/>
              <w:sz w:val="24"/>
              <w:szCs w:val="24"/>
            </w:rPr>
          </w:rPrChange>
        </w:rPr>
        <w:pPrChange w:id="77" w:author="Audrey Ho" w:date="2025-11-11T10:47:00Z" w16du:dateUtc="2025-11-11T03:47:00Z">
          <w:pPr>
            <w:spacing w:before="240" w:after="240"/>
          </w:pPr>
        </w:pPrChange>
      </w:pPr>
      <w:ins w:id="78" w:author="Audrey Ho" w:date="2025-11-11T10:47:00Z" w16du:dateUtc="2025-11-11T03:47:00Z">
        <w:r w:rsidRPr="007176E5">
          <w:rPr>
            <w:rFonts w:eastAsia="Roboto"/>
            <w:b/>
            <w:rPrChange w:id="79" w:author="Audrey Ho" w:date="2025-11-11T11:26:00Z" w16du:dateUtc="2025-11-11T04:26:00Z">
              <w:rPr>
                <w:rFonts w:ascii="Times New Roman" w:eastAsia="Roboto" w:hAnsi="Times New Roman" w:cs="Times New Roman"/>
                <w:bCs/>
                <w:sz w:val="24"/>
                <w:szCs w:val="24"/>
              </w:rPr>
            </w:rPrChange>
          </w:rPr>
          <w:t>Bàn giao​</w:t>
        </w:r>
      </w:ins>
    </w:p>
    <w:p w14:paraId="5A8EF2E5" w14:textId="00E83D4C" w:rsidR="00BC6471" w:rsidRPr="007176E5" w:rsidRDefault="00BC6471">
      <w:pPr>
        <w:pStyle w:val="ListParagraph"/>
        <w:numPr>
          <w:ilvl w:val="0"/>
          <w:numId w:val="7"/>
        </w:numPr>
        <w:spacing w:before="240" w:after="240"/>
        <w:rPr>
          <w:ins w:id="80" w:author="Audrey Ho" w:date="2025-11-11T10:47:00Z" w16du:dateUtc="2025-11-11T03:47:00Z"/>
          <w:rFonts w:eastAsia="Roboto"/>
          <w:bCs/>
          <w:rPrChange w:id="81" w:author="Audrey Ho" w:date="2025-11-11T11:26:00Z" w16du:dateUtc="2025-11-11T04:26:00Z">
            <w:rPr>
              <w:ins w:id="82" w:author="Audrey Ho" w:date="2025-11-11T10:47:00Z" w16du:dateUtc="2025-11-11T03:47:00Z"/>
            </w:rPr>
          </w:rPrChange>
        </w:rPr>
        <w:pPrChange w:id="83" w:author="Audrey Ho" w:date="2025-11-11T10:47:00Z" w16du:dateUtc="2025-11-11T03:47:00Z">
          <w:pPr>
            <w:spacing w:before="240" w:after="240"/>
          </w:pPr>
        </w:pPrChange>
      </w:pPr>
      <w:ins w:id="84" w:author="Audrey Ho" w:date="2025-11-11T10:47:00Z" w16du:dateUtc="2025-11-11T03:47:00Z">
        <w:r w:rsidRPr="007176E5">
          <w:rPr>
            <w:rFonts w:eastAsia="Roboto"/>
            <w:bCs/>
            <w:rPrChange w:id="85" w:author="Audrey Ho" w:date="2025-11-11T11:26:00Z" w16du:dateUtc="2025-11-11T04:26:00Z">
              <w:rPr/>
            </w:rPrChange>
          </w:rPr>
          <w:t>Toàn bộ mã nguồn dự án.​</w:t>
        </w:r>
      </w:ins>
    </w:p>
    <w:p w14:paraId="2C64867C" w14:textId="6D177E1A" w:rsidR="00BC6471" w:rsidRPr="007176E5" w:rsidRDefault="00BC6471">
      <w:pPr>
        <w:pStyle w:val="ListParagraph"/>
        <w:numPr>
          <w:ilvl w:val="0"/>
          <w:numId w:val="7"/>
        </w:numPr>
        <w:spacing w:before="240" w:after="240"/>
        <w:rPr>
          <w:ins w:id="86" w:author="Audrey Ho" w:date="2025-11-11T10:47:00Z" w16du:dateUtc="2025-11-11T03:47:00Z"/>
          <w:rFonts w:eastAsia="Roboto"/>
          <w:bCs/>
          <w:rPrChange w:id="87" w:author="Audrey Ho" w:date="2025-11-11T11:26:00Z" w16du:dateUtc="2025-11-11T04:26:00Z">
            <w:rPr>
              <w:ins w:id="88" w:author="Audrey Ho" w:date="2025-11-11T10:47:00Z" w16du:dateUtc="2025-11-11T03:47:00Z"/>
            </w:rPr>
          </w:rPrChange>
        </w:rPr>
        <w:pPrChange w:id="89" w:author="Audrey Ho" w:date="2025-11-11T10:47:00Z" w16du:dateUtc="2025-11-11T03:47:00Z">
          <w:pPr>
            <w:spacing w:before="240" w:after="240"/>
          </w:pPr>
        </w:pPrChange>
      </w:pPr>
      <w:ins w:id="90" w:author="Audrey Ho" w:date="2025-11-11T10:47:00Z" w16du:dateUtc="2025-11-11T03:47:00Z">
        <w:r w:rsidRPr="007176E5">
          <w:rPr>
            <w:rFonts w:eastAsia="Roboto"/>
            <w:bCs/>
            <w:rPrChange w:id="91" w:author="Audrey Ho" w:date="2025-11-11T11:26:00Z" w16du:dateUtc="2025-11-11T04:26:00Z">
              <w:rPr/>
            </w:rPrChange>
          </w:rPr>
          <w:t>Tài liệu kĩ thuật.​</w:t>
        </w:r>
      </w:ins>
    </w:p>
    <w:p w14:paraId="2A4AB357" w14:textId="547B052F" w:rsidR="00BC6471" w:rsidRPr="007176E5" w:rsidRDefault="00BC6471">
      <w:pPr>
        <w:pStyle w:val="ListParagraph"/>
        <w:numPr>
          <w:ilvl w:val="0"/>
          <w:numId w:val="7"/>
        </w:numPr>
        <w:spacing w:before="240" w:after="240"/>
        <w:rPr>
          <w:ins w:id="92" w:author="Audrey Ho" w:date="2025-11-11T10:47:00Z" w16du:dateUtc="2025-11-11T03:47:00Z"/>
          <w:rFonts w:eastAsia="Roboto"/>
          <w:bCs/>
          <w:rPrChange w:id="93" w:author="Audrey Ho" w:date="2025-11-11T11:26:00Z" w16du:dateUtc="2025-11-11T04:26:00Z">
            <w:rPr>
              <w:ins w:id="94" w:author="Audrey Ho" w:date="2025-11-11T10:47:00Z" w16du:dateUtc="2025-11-11T03:47:00Z"/>
            </w:rPr>
          </w:rPrChange>
        </w:rPr>
        <w:pPrChange w:id="95" w:author="Audrey Ho" w:date="2025-11-11T10:47:00Z" w16du:dateUtc="2025-11-11T03:47:00Z">
          <w:pPr>
            <w:spacing w:before="240" w:after="240"/>
          </w:pPr>
        </w:pPrChange>
      </w:pPr>
      <w:ins w:id="96" w:author="Audrey Ho" w:date="2025-11-11T10:47:00Z" w16du:dateUtc="2025-11-11T03:47:00Z">
        <w:r w:rsidRPr="007176E5">
          <w:rPr>
            <w:rFonts w:eastAsia="Roboto"/>
            <w:bCs/>
            <w:rPrChange w:id="97" w:author="Audrey Ho" w:date="2025-11-11T11:26:00Z" w16du:dateUtc="2025-11-11T04:26:00Z">
              <w:rPr/>
            </w:rPrChange>
          </w:rPr>
          <w:t>Tài liệu chi tiết yêu cầu các tính năng.​</w:t>
        </w:r>
      </w:ins>
    </w:p>
    <w:p w14:paraId="1B27B75E" w14:textId="48D69040" w:rsidR="00BC6471" w:rsidRDefault="00BC6471">
      <w:pPr>
        <w:pStyle w:val="ListParagraph"/>
        <w:numPr>
          <w:ilvl w:val="0"/>
          <w:numId w:val="7"/>
        </w:numPr>
        <w:spacing w:before="240" w:after="240"/>
        <w:rPr>
          <w:rFonts w:eastAsia="Roboto"/>
          <w:bCs/>
        </w:rPr>
      </w:pPr>
      <w:ins w:id="98" w:author="Audrey Ho" w:date="2025-11-11T10:47:00Z" w16du:dateUtc="2025-11-11T03:47:00Z">
        <w:r w:rsidRPr="007176E5">
          <w:rPr>
            <w:rFonts w:eastAsia="Roboto"/>
            <w:bCs/>
            <w:rPrChange w:id="99" w:author="Audrey Ho" w:date="2025-11-11T11:26:00Z" w16du:dateUtc="2025-11-11T04:26:00Z">
              <w:rPr/>
            </w:rPrChange>
          </w:rPr>
          <w:t>Bộ kiểm thử (test cases)​</w:t>
        </w:r>
      </w:ins>
    </w:p>
    <w:p w14:paraId="7FA5E707" w14:textId="77777777" w:rsidR="00D94E77" w:rsidRPr="007176E5" w:rsidRDefault="00D94E77" w:rsidP="00D94E77">
      <w:pPr>
        <w:pStyle w:val="ListParagraph"/>
        <w:spacing w:before="240" w:after="240"/>
        <w:ind w:left="1440"/>
        <w:rPr>
          <w:rFonts w:eastAsia="Roboto"/>
          <w:bCs/>
          <w:rPrChange w:id="100" w:author="Audrey Ho" w:date="2025-11-11T11:26:00Z" w16du:dateUtc="2025-11-11T04:26:00Z">
            <w:rPr/>
          </w:rPrChange>
        </w:rPr>
      </w:pPr>
    </w:p>
    <w:p w14:paraId="62C097DE" w14:textId="42DDFEE8" w:rsidR="00A373C7" w:rsidRPr="007176E5" w:rsidRDefault="00A373C7" w:rsidP="00A373C7">
      <w:pPr>
        <w:pStyle w:val="ListParagraph"/>
        <w:numPr>
          <w:ilvl w:val="0"/>
          <w:numId w:val="3"/>
        </w:numPr>
        <w:spacing w:before="240" w:after="240"/>
        <w:rPr>
          <w:rFonts w:eastAsia="Roboto"/>
          <w:b/>
          <w:lang w:val="en-US"/>
          <w:rPrChange w:id="101" w:author="Audrey Ho" w:date="2025-11-11T11:26:00Z" w16du:dateUtc="2025-11-11T04:26:00Z">
            <w:rPr>
              <w:rFonts w:ascii="Times New Roman" w:eastAsia="Roboto" w:hAnsi="Times New Roman" w:cs="Times New Roman"/>
              <w:b/>
              <w:sz w:val="24"/>
              <w:szCs w:val="24"/>
              <w:lang w:val="en-US"/>
            </w:rPr>
          </w:rPrChange>
        </w:rPr>
      </w:pPr>
      <w:r w:rsidRPr="007176E5">
        <w:rPr>
          <w:rFonts w:eastAsia="Roboto"/>
          <w:b/>
          <w:lang w:val="en-US"/>
          <w:rPrChange w:id="102" w:author="Audrey Ho" w:date="2025-11-11T11:26:00Z" w16du:dateUtc="2025-11-11T04:26:00Z">
            <w:rPr>
              <w:rFonts w:ascii="Times New Roman" w:eastAsia="Roboto" w:hAnsi="Times New Roman" w:cs="Times New Roman"/>
              <w:b/>
              <w:sz w:val="24"/>
              <w:szCs w:val="24"/>
              <w:lang w:val="en-US"/>
            </w:rPr>
          </w:rPrChange>
        </w:rPr>
        <w:t xml:space="preserve">Luồng nghiệp vụ Hệ thống: </w:t>
      </w:r>
    </w:p>
    <w:p w14:paraId="46963C87" w14:textId="5E837576" w:rsidR="00A373C7" w:rsidRPr="007176E5" w:rsidRDefault="00A373C7" w:rsidP="00A373C7">
      <w:pPr>
        <w:pStyle w:val="ListParagraph"/>
        <w:numPr>
          <w:ilvl w:val="1"/>
          <w:numId w:val="3"/>
        </w:numPr>
        <w:spacing w:before="240" w:after="240"/>
        <w:rPr>
          <w:rFonts w:eastAsia="Roboto"/>
          <w:b/>
          <w:lang w:val="en-US"/>
          <w:rPrChange w:id="103" w:author="Audrey Ho" w:date="2025-11-11T11:26:00Z" w16du:dateUtc="2025-11-11T04:26:00Z">
            <w:rPr>
              <w:rFonts w:ascii="Times New Roman" w:eastAsia="Roboto" w:hAnsi="Times New Roman" w:cs="Times New Roman"/>
              <w:b/>
              <w:sz w:val="24"/>
              <w:szCs w:val="24"/>
              <w:lang w:val="en-US"/>
            </w:rPr>
          </w:rPrChange>
        </w:rPr>
      </w:pPr>
      <w:r w:rsidRPr="007176E5">
        <w:rPr>
          <w:rFonts w:eastAsia="Roboto"/>
          <w:b/>
          <w:lang w:val="en-US"/>
          <w:rPrChange w:id="104" w:author="Audrey Ho" w:date="2025-11-11T11:26:00Z" w16du:dateUtc="2025-11-11T04:26:00Z">
            <w:rPr>
              <w:rFonts w:ascii="Times New Roman" w:eastAsia="Roboto" w:hAnsi="Times New Roman" w:cs="Times New Roman"/>
              <w:b/>
              <w:sz w:val="24"/>
              <w:szCs w:val="24"/>
              <w:lang w:val="en-US"/>
            </w:rPr>
          </w:rPrChange>
        </w:rPr>
        <w:t>Quy trình Cấp đơn​</w:t>
      </w:r>
    </w:p>
    <w:p w14:paraId="7381CC7C" w14:textId="743E21AE" w:rsidR="00A373C7" w:rsidRPr="007176E5" w:rsidRDefault="00A373C7" w:rsidP="00A373C7">
      <w:pPr>
        <w:pStyle w:val="ListParagraph"/>
        <w:spacing w:before="240" w:after="240"/>
        <w:jc w:val="center"/>
        <w:rPr>
          <w:rFonts w:eastAsia="Roboto"/>
          <w:b/>
          <w:lang w:val="en-US"/>
          <w:rPrChange w:id="105" w:author="Audrey Ho" w:date="2025-11-11T11:26:00Z" w16du:dateUtc="2025-11-11T04:26:00Z">
            <w:rPr>
              <w:rFonts w:ascii="Times New Roman" w:eastAsia="Roboto" w:hAnsi="Times New Roman" w:cs="Times New Roman"/>
              <w:b/>
              <w:sz w:val="24"/>
              <w:szCs w:val="24"/>
              <w:lang w:val="en-US"/>
            </w:rPr>
          </w:rPrChange>
        </w:rPr>
      </w:pPr>
      <w:r w:rsidRPr="007176E5">
        <w:rPr>
          <w:noProof/>
        </w:rPr>
        <w:drawing>
          <wp:inline distT="0" distB="0" distL="0" distR="0" wp14:anchorId="7ECDE76B" wp14:editId="391F31E9">
            <wp:extent cx="2759528" cy="4508823"/>
            <wp:effectExtent l="0" t="0" r="0" b="0"/>
            <wp:docPr id="1676967407"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flowchar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60887" cy="4511044"/>
                    </a:xfrm>
                    <a:prstGeom prst="rect">
                      <a:avLst/>
                    </a:prstGeom>
                    <a:noFill/>
                    <a:ln>
                      <a:noFill/>
                    </a:ln>
                  </pic:spPr>
                </pic:pic>
              </a:graphicData>
            </a:graphic>
          </wp:inline>
        </w:drawing>
      </w:r>
    </w:p>
    <w:p w14:paraId="64274E09" w14:textId="4695D51B" w:rsidR="00A373C7" w:rsidRPr="007176E5" w:rsidRDefault="00A373C7" w:rsidP="00A373C7">
      <w:pPr>
        <w:pStyle w:val="ListParagraph"/>
        <w:numPr>
          <w:ilvl w:val="1"/>
          <w:numId w:val="4"/>
        </w:numPr>
        <w:spacing w:before="240" w:after="240"/>
        <w:jc w:val="both"/>
        <w:rPr>
          <w:rFonts w:eastAsia="Roboto"/>
          <w:bCs/>
          <w:rPrChange w:id="106"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07" w:author="Audrey Ho" w:date="2025-11-11T11:26:00Z" w16du:dateUtc="2025-11-11T04:26:00Z">
            <w:rPr>
              <w:rFonts w:ascii="Times New Roman" w:eastAsia="Roboto" w:hAnsi="Times New Roman" w:cs="Times New Roman"/>
              <w:bCs/>
              <w:sz w:val="24"/>
              <w:szCs w:val="24"/>
            </w:rPr>
          </w:rPrChange>
        </w:rPr>
        <w:lastRenderedPageBreak/>
        <w:t>Bắt đầu: Khách hàng gửi email yêu cầu.​</w:t>
      </w:r>
    </w:p>
    <w:p w14:paraId="469803E2" w14:textId="5E5A5AC9" w:rsidR="00A373C7" w:rsidRPr="007176E5" w:rsidRDefault="00A373C7" w:rsidP="00A373C7">
      <w:pPr>
        <w:pStyle w:val="ListParagraph"/>
        <w:numPr>
          <w:ilvl w:val="1"/>
          <w:numId w:val="4"/>
        </w:numPr>
        <w:spacing w:before="240" w:after="240"/>
        <w:jc w:val="both"/>
        <w:rPr>
          <w:rFonts w:eastAsia="Roboto"/>
          <w:bCs/>
          <w:rPrChange w:id="108"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09" w:author="Audrey Ho" w:date="2025-11-11T11:26:00Z" w16du:dateUtc="2025-11-11T04:26:00Z">
            <w:rPr>
              <w:rFonts w:ascii="Times New Roman" w:eastAsia="Roboto" w:hAnsi="Times New Roman" w:cs="Times New Roman"/>
              <w:bCs/>
              <w:sz w:val="24"/>
              <w:szCs w:val="24"/>
            </w:rPr>
          </w:rPrChange>
        </w:rPr>
        <w:t>Các bước: Kiểm tra thông tin, Soạn hợp đồng, Trình BLĐ, Duyệt HĐ, Gửi chào phí​</w:t>
      </w:r>
    </w:p>
    <w:p w14:paraId="7BB6161E" w14:textId="77777777" w:rsidR="00A373C7" w:rsidRPr="007176E5" w:rsidRDefault="00A373C7" w:rsidP="00A373C7">
      <w:pPr>
        <w:pStyle w:val="ListParagraph"/>
        <w:numPr>
          <w:ilvl w:val="1"/>
          <w:numId w:val="4"/>
        </w:numPr>
        <w:spacing w:before="240" w:after="240"/>
        <w:jc w:val="both"/>
        <w:rPr>
          <w:rFonts w:eastAsia="Roboto"/>
          <w:bCs/>
          <w:rPrChange w:id="110"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11" w:author="Audrey Ho" w:date="2025-11-11T11:26:00Z" w16du:dateUtc="2025-11-11T04:26:00Z">
            <w:rPr>
              <w:rFonts w:ascii="Times New Roman" w:eastAsia="Roboto" w:hAnsi="Times New Roman" w:cs="Times New Roman"/>
              <w:bCs/>
              <w:sz w:val="24"/>
              <w:szCs w:val="24"/>
            </w:rPr>
          </w:rPrChange>
        </w:rPr>
        <w:t>Kết thúc: Hợp đồng được lưu trữ và thiết lập nhắc tái tục.​</w:t>
      </w:r>
    </w:p>
    <w:p w14:paraId="23186A0D" w14:textId="299607CD" w:rsidR="00A373C7" w:rsidRPr="007176E5" w:rsidRDefault="00A373C7" w:rsidP="00A373C7">
      <w:pPr>
        <w:pStyle w:val="ListParagraph"/>
        <w:numPr>
          <w:ilvl w:val="1"/>
          <w:numId w:val="4"/>
        </w:numPr>
        <w:spacing w:before="240" w:after="240"/>
        <w:jc w:val="both"/>
        <w:rPr>
          <w:rFonts w:eastAsia="Roboto"/>
          <w:bCs/>
          <w:i/>
          <w:iCs/>
          <w:rPrChange w:id="112" w:author="Audrey Ho" w:date="2025-11-11T11:26:00Z" w16du:dateUtc="2025-11-11T04:26:00Z">
            <w:rPr>
              <w:rFonts w:ascii="Times New Roman" w:eastAsia="Roboto" w:hAnsi="Times New Roman" w:cs="Times New Roman"/>
              <w:bCs/>
              <w:i/>
              <w:iCs/>
              <w:sz w:val="24"/>
              <w:szCs w:val="24"/>
            </w:rPr>
          </w:rPrChange>
        </w:rPr>
      </w:pPr>
      <w:r w:rsidRPr="007176E5">
        <w:rPr>
          <w:rFonts w:eastAsia="Roboto"/>
          <w:bCs/>
          <w:i/>
          <w:iCs/>
          <w:rPrChange w:id="113" w:author="Audrey Ho" w:date="2025-11-11T11:26:00Z" w16du:dateUtc="2025-11-11T04:26:00Z">
            <w:rPr>
              <w:rFonts w:ascii="Times New Roman" w:eastAsia="Roboto" w:hAnsi="Times New Roman" w:cs="Times New Roman"/>
              <w:bCs/>
              <w:i/>
              <w:iCs/>
              <w:sz w:val="24"/>
              <w:szCs w:val="24"/>
            </w:rPr>
          </w:rPrChange>
        </w:rPr>
        <w:t>Quy trình này sẽ được tiếp tục cải thiện và hoàn thiện hơn trong quá ​ trình thực hiện dự án.</w:t>
      </w:r>
    </w:p>
    <w:p w14:paraId="7FBDEB2E" w14:textId="21ED9827" w:rsidR="00A373C7" w:rsidRPr="007176E5" w:rsidRDefault="00A373C7" w:rsidP="00A373C7">
      <w:pPr>
        <w:pStyle w:val="ListParagraph"/>
        <w:numPr>
          <w:ilvl w:val="1"/>
          <w:numId w:val="3"/>
        </w:numPr>
        <w:spacing w:before="240" w:after="240"/>
        <w:rPr>
          <w:rFonts w:eastAsia="Roboto"/>
          <w:b/>
          <w:rPrChange w:id="114"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115" w:author="Audrey Ho" w:date="2025-11-11T11:26:00Z" w16du:dateUtc="2025-11-11T04:26:00Z">
            <w:rPr>
              <w:rFonts w:ascii="Times New Roman" w:eastAsia="Roboto" w:hAnsi="Times New Roman" w:cs="Times New Roman"/>
              <w:b/>
              <w:sz w:val="24"/>
              <w:szCs w:val="24"/>
            </w:rPr>
          </w:rPrChange>
        </w:rPr>
        <w:t xml:space="preserve">Quy trình Bồi thường​: </w:t>
      </w:r>
    </w:p>
    <w:p w14:paraId="29BADAE9" w14:textId="5D2BB8B5" w:rsidR="00A373C7" w:rsidRPr="007176E5" w:rsidRDefault="00A373C7" w:rsidP="00A373C7">
      <w:pPr>
        <w:pStyle w:val="ListParagraph"/>
        <w:spacing w:before="240" w:after="240"/>
        <w:ind w:left="1080"/>
        <w:jc w:val="center"/>
        <w:rPr>
          <w:rFonts w:eastAsia="Roboto"/>
          <w:bCs/>
          <w:rPrChange w:id="116" w:author="Audrey Ho" w:date="2025-11-11T11:26:00Z" w16du:dateUtc="2025-11-11T04:26:00Z">
            <w:rPr>
              <w:rFonts w:ascii="Times New Roman" w:eastAsia="Roboto" w:hAnsi="Times New Roman" w:cs="Times New Roman"/>
              <w:bCs/>
              <w:sz w:val="24"/>
              <w:szCs w:val="24"/>
            </w:rPr>
          </w:rPrChange>
        </w:rPr>
      </w:pPr>
      <w:r w:rsidRPr="007176E5">
        <w:rPr>
          <w:noProof/>
        </w:rPr>
        <w:drawing>
          <wp:inline distT="0" distB="0" distL="0" distR="0" wp14:anchorId="70C4E608" wp14:editId="1EA83CE4">
            <wp:extent cx="2454692" cy="3951514"/>
            <wp:effectExtent l="0" t="0" r="0" b="0"/>
            <wp:docPr id="677620209" name="Picture 2"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diagram&#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54692" cy="3951514"/>
                    </a:xfrm>
                    <a:prstGeom prst="rect">
                      <a:avLst/>
                    </a:prstGeom>
                    <a:noFill/>
                    <a:ln>
                      <a:noFill/>
                    </a:ln>
                  </pic:spPr>
                </pic:pic>
              </a:graphicData>
            </a:graphic>
          </wp:inline>
        </w:drawing>
      </w:r>
    </w:p>
    <w:p w14:paraId="0F31CE8D" w14:textId="77777777" w:rsidR="00A373C7" w:rsidRPr="007176E5" w:rsidRDefault="00A373C7" w:rsidP="00A373C7">
      <w:pPr>
        <w:pStyle w:val="ListParagraph"/>
        <w:spacing w:before="240" w:after="240"/>
        <w:ind w:left="1080"/>
        <w:rPr>
          <w:rFonts w:eastAsia="Roboto"/>
          <w:bCs/>
          <w:rPrChange w:id="117"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18" w:author="Audrey Ho" w:date="2025-11-11T11:26:00Z" w16du:dateUtc="2025-11-11T04:26:00Z">
            <w:rPr>
              <w:rFonts w:ascii="Times New Roman" w:eastAsia="Roboto" w:hAnsi="Times New Roman" w:cs="Times New Roman"/>
              <w:bCs/>
              <w:sz w:val="24"/>
              <w:szCs w:val="24"/>
            </w:rPr>
          </w:rPrChange>
        </w:rPr>
        <w:t>​</w:t>
      </w:r>
    </w:p>
    <w:p w14:paraId="04CDBB56" w14:textId="77777777" w:rsidR="00A373C7" w:rsidRPr="007176E5" w:rsidRDefault="00A373C7" w:rsidP="00A373C7">
      <w:pPr>
        <w:pStyle w:val="ListParagraph"/>
        <w:spacing w:before="240" w:after="240"/>
        <w:ind w:left="1080"/>
        <w:rPr>
          <w:rFonts w:eastAsia="Roboto"/>
          <w:bCs/>
          <w:rPrChange w:id="119" w:author="Audrey Ho" w:date="2025-11-11T11:26:00Z" w16du:dateUtc="2025-11-11T04:26:00Z">
            <w:rPr>
              <w:rFonts w:ascii="Times New Roman" w:eastAsia="Roboto" w:hAnsi="Times New Roman" w:cs="Times New Roman"/>
              <w:bCs/>
              <w:sz w:val="24"/>
              <w:szCs w:val="24"/>
            </w:rPr>
          </w:rPrChange>
        </w:rPr>
      </w:pPr>
    </w:p>
    <w:p w14:paraId="6DF28E24" w14:textId="658C1E8F" w:rsidR="00A373C7" w:rsidRPr="007176E5" w:rsidRDefault="00A373C7" w:rsidP="00A373C7">
      <w:pPr>
        <w:pStyle w:val="ListParagraph"/>
        <w:numPr>
          <w:ilvl w:val="1"/>
          <w:numId w:val="5"/>
        </w:numPr>
        <w:spacing w:before="240" w:after="240"/>
        <w:jc w:val="both"/>
        <w:rPr>
          <w:rFonts w:eastAsia="Roboto"/>
          <w:bCs/>
          <w:rPrChange w:id="120"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21" w:author="Audrey Ho" w:date="2025-11-11T11:26:00Z" w16du:dateUtc="2025-11-11T04:26:00Z">
            <w:rPr>
              <w:rFonts w:ascii="Times New Roman" w:eastAsia="Roboto" w:hAnsi="Times New Roman" w:cs="Times New Roman"/>
              <w:bCs/>
              <w:sz w:val="24"/>
              <w:szCs w:val="24"/>
            </w:rPr>
          </w:rPrChange>
        </w:rPr>
        <w:t>Bắt đầu: NĐBH thông báo tổn thất.​</w:t>
      </w:r>
    </w:p>
    <w:p w14:paraId="0D43F61D" w14:textId="77777777" w:rsidR="00A373C7" w:rsidRPr="007176E5" w:rsidRDefault="00A373C7" w:rsidP="00A373C7">
      <w:pPr>
        <w:pStyle w:val="ListParagraph"/>
        <w:numPr>
          <w:ilvl w:val="1"/>
          <w:numId w:val="5"/>
        </w:numPr>
        <w:spacing w:before="240" w:after="240"/>
        <w:jc w:val="both"/>
        <w:rPr>
          <w:rFonts w:eastAsia="Roboto"/>
          <w:bCs/>
          <w:rPrChange w:id="122"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23" w:author="Audrey Ho" w:date="2025-11-11T11:26:00Z" w16du:dateUtc="2025-11-11T04:26:00Z">
            <w:rPr>
              <w:rFonts w:ascii="Times New Roman" w:eastAsia="Roboto" w:hAnsi="Times New Roman" w:cs="Times New Roman"/>
              <w:bCs/>
              <w:sz w:val="24"/>
              <w:szCs w:val="24"/>
            </w:rPr>
          </w:rPrChange>
        </w:rPr>
        <w:t>Các bước: Tạo hồ sơ bồi thường, cập nhật tài liệu bồi thuờng, cập</w:t>
      </w:r>
    </w:p>
    <w:p w14:paraId="1A7675F4" w14:textId="1266DBCA" w:rsidR="00A373C7" w:rsidRPr="007176E5" w:rsidRDefault="00A373C7" w:rsidP="00A373C7">
      <w:pPr>
        <w:pStyle w:val="ListParagraph"/>
        <w:numPr>
          <w:ilvl w:val="1"/>
          <w:numId w:val="5"/>
        </w:numPr>
        <w:spacing w:before="240" w:after="240"/>
        <w:jc w:val="both"/>
        <w:rPr>
          <w:rFonts w:eastAsia="Roboto"/>
          <w:bCs/>
          <w:rPrChange w:id="124"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25" w:author="Audrey Ho" w:date="2025-11-11T11:26:00Z" w16du:dateUtc="2025-11-11T04:26:00Z">
            <w:rPr>
              <w:rFonts w:ascii="Times New Roman" w:eastAsia="Roboto" w:hAnsi="Times New Roman" w:cs="Times New Roman"/>
              <w:bCs/>
              <w:sz w:val="24"/>
              <w:szCs w:val="24"/>
            </w:rPr>
          </w:rPrChange>
        </w:rPr>
        <w:t>nhật tình trạng thanh toán bồi thường​</w:t>
      </w:r>
    </w:p>
    <w:p w14:paraId="31E2440E" w14:textId="257217E0" w:rsidR="00A373C7" w:rsidRPr="007176E5" w:rsidRDefault="00A373C7" w:rsidP="00A373C7">
      <w:pPr>
        <w:pStyle w:val="ListParagraph"/>
        <w:numPr>
          <w:ilvl w:val="1"/>
          <w:numId w:val="5"/>
        </w:numPr>
        <w:spacing w:before="240" w:after="240"/>
        <w:jc w:val="both"/>
        <w:rPr>
          <w:rFonts w:eastAsia="Roboto"/>
          <w:bCs/>
          <w:rPrChange w:id="126"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127" w:author="Audrey Ho" w:date="2025-11-11T11:26:00Z" w16du:dateUtc="2025-11-11T04:26:00Z">
            <w:rPr>
              <w:rFonts w:ascii="Times New Roman" w:eastAsia="Roboto" w:hAnsi="Times New Roman" w:cs="Times New Roman"/>
              <w:bCs/>
              <w:sz w:val="24"/>
              <w:szCs w:val="24"/>
            </w:rPr>
          </w:rPrChange>
        </w:rPr>
        <w:t>Kết thúc: BeeVN cập nhật trạng thái "Closed" và lưu hồ sơ.​</w:t>
      </w:r>
    </w:p>
    <w:p w14:paraId="22C3EC9A" w14:textId="2CFE2C3F" w:rsidR="00A373C7" w:rsidRPr="007176E5" w:rsidRDefault="00A373C7" w:rsidP="00A373C7">
      <w:pPr>
        <w:pStyle w:val="ListParagraph"/>
        <w:numPr>
          <w:ilvl w:val="1"/>
          <w:numId w:val="5"/>
        </w:numPr>
        <w:spacing w:before="240" w:after="240"/>
        <w:jc w:val="both"/>
        <w:rPr>
          <w:ins w:id="128" w:author="Audrey Ho" w:date="2025-11-11T11:25:00Z" w16du:dateUtc="2025-11-11T04:25:00Z"/>
          <w:rFonts w:eastAsia="Roboto"/>
          <w:bCs/>
          <w:i/>
          <w:iCs/>
          <w:rPrChange w:id="129" w:author="Audrey Ho" w:date="2025-11-11T11:26:00Z" w16du:dateUtc="2025-11-11T04:26:00Z">
            <w:rPr>
              <w:ins w:id="130" w:author="Audrey Ho" w:date="2025-11-11T11:25:00Z" w16du:dateUtc="2025-11-11T04:25:00Z"/>
              <w:rFonts w:ascii="Times New Roman" w:eastAsia="Roboto" w:hAnsi="Times New Roman" w:cs="Times New Roman"/>
              <w:bCs/>
              <w:i/>
              <w:iCs/>
              <w:sz w:val="24"/>
              <w:szCs w:val="24"/>
            </w:rPr>
          </w:rPrChange>
        </w:rPr>
      </w:pPr>
      <w:r w:rsidRPr="007176E5">
        <w:rPr>
          <w:rFonts w:eastAsia="Roboto"/>
          <w:bCs/>
          <w:i/>
          <w:iCs/>
          <w:rPrChange w:id="131" w:author="Audrey Ho" w:date="2025-11-11T11:26:00Z" w16du:dateUtc="2025-11-11T04:26:00Z">
            <w:rPr>
              <w:rFonts w:ascii="Times New Roman" w:eastAsia="Roboto" w:hAnsi="Times New Roman" w:cs="Times New Roman"/>
              <w:bCs/>
              <w:i/>
              <w:iCs/>
              <w:sz w:val="24"/>
              <w:szCs w:val="24"/>
            </w:rPr>
          </w:rPrChange>
        </w:rPr>
        <w:t>Quy trình này sẽ được tiếp tục cải thiện và hoàn thiện hơn trong quá trình thực hiện dự án.</w:t>
      </w:r>
    </w:p>
    <w:p w14:paraId="6FD3DD90" w14:textId="77777777" w:rsidR="007176E5" w:rsidRPr="007176E5" w:rsidRDefault="007176E5">
      <w:pPr>
        <w:pStyle w:val="ListParagraph"/>
        <w:spacing w:before="240" w:after="240"/>
        <w:jc w:val="both"/>
        <w:rPr>
          <w:rFonts w:eastAsia="Roboto"/>
          <w:bCs/>
          <w:i/>
          <w:iCs/>
          <w:rPrChange w:id="132" w:author="Audrey Ho" w:date="2025-11-11T11:26:00Z" w16du:dateUtc="2025-11-11T04:26:00Z">
            <w:rPr>
              <w:rFonts w:ascii="Times New Roman" w:eastAsia="Roboto" w:hAnsi="Times New Roman" w:cs="Times New Roman"/>
              <w:bCs/>
              <w:i/>
              <w:iCs/>
              <w:sz w:val="24"/>
              <w:szCs w:val="24"/>
            </w:rPr>
          </w:rPrChange>
        </w:rPr>
        <w:pPrChange w:id="133" w:author="Audrey Ho" w:date="2025-11-11T11:25:00Z" w16du:dateUtc="2025-11-11T04:25:00Z">
          <w:pPr>
            <w:pStyle w:val="ListParagraph"/>
            <w:numPr>
              <w:ilvl w:val="1"/>
              <w:numId w:val="5"/>
            </w:numPr>
            <w:spacing w:before="240" w:after="240"/>
            <w:ind w:hanging="360"/>
            <w:jc w:val="both"/>
          </w:pPr>
        </w:pPrChange>
      </w:pPr>
    </w:p>
    <w:p w14:paraId="03582990" w14:textId="450DEF43" w:rsidR="007176E5" w:rsidRPr="00837DC6" w:rsidRDefault="007176E5" w:rsidP="00837DC6">
      <w:pPr>
        <w:pStyle w:val="ListParagraph"/>
        <w:numPr>
          <w:ilvl w:val="0"/>
          <w:numId w:val="3"/>
        </w:numPr>
      </w:pPr>
      <w:ins w:id="134" w:author="Audrey Ho" w:date="2025-11-11T11:10:00Z" w16du:dateUtc="2025-11-11T04:10:00Z">
        <w:r w:rsidRPr="007176E5">
          <w:rPr>
            <w:b/>
            <w:bCs/>
            <w:rPrChange w:id="135" w:author="Audrey Ho" w:date="2025-11-11T11:26:00Z" w16du:dateUtc="2025-11-11T04:26:00Z">
              <w:rPr>
                <w:color w:val="434343"/>
                <w:sz w:val="28"/>
                <w:szCs w:val="28"/>
              </w:rPr>
            </w:rPrChange>
          </w:rPr>
          <w:t>Kiến trúc hệ thống tổng thể</w:t>
        </w:r>
        <w:r w:rsidRPr="007176E5">
          <w:rPr>
            <w:b/>
            <w:bCs/>
          </w:rPr>
          <w:t xml:space="preserve">: </w:t>
        </w:r>
      </w:ins>
    </w:p>
    <w:p w14:paraId="00DF771B" w14:textId="49848E29" w:rsidR="00837DC6" w:rsidRPr="00837DC6" w:rsidRDefault="00837DC6" w:rsidP="00837DC6">
      <w:pPr>
        <w:spacing w:before="240" w:after="240"/>
        <w:ind w:left="720"/>
        <w:jc w:val="both"/>
        <w:rPr>
          <w:rFonts w:eastAsia="Roboto"/>
          <w:bCs/>
        </w:rPr>
      </w:pPr>
      <w:r w:rsidRPr="00837DC6">
        <w:rPr>
          <w:rFonts w:eastAsia="Roboto"/>
          <w:bCs/>
        </w:rPr>
        <w:t>Hệ thống BeeOS được thiết kế và phát triển trên nền tảng AWS Cloud, với định hướng kiến trúc hiện đại, linh hoạt và sẵn sàng mở rộng trong tương lai.</w:t>
      </w:r>
    </w:p>
    <w:p w14:paraId="5D4731AD" w14:textId="3473833D" w:rsidR="00837DC6" w:rsidRPr="00837DC6" w:rsidRDefault="00837DC6" w:rsidP="00837DC6">
      <w:pPr>
        <w:spacing w:before="240" w:after="240"/>
        <w:ind w:left="720"/>
        <w:jc w:val="both"/>
        <w:rPr>
          <w:rFonts w:eastAsia="Roboto"/>
          <w:bCs/>
        </w:rPr>
      </w:pPr>
      <w:r w:rsidRPr="00837DC6">
        <w:rPr>
          <w:rFonts w:eastAsia="Roboto"/>
          <w:bCs/>
        </w:rPr>
        <w:t>Kiến trúc hệ thống bao gồm các lớp chính: giao diện người dùng (frontend/</w:t>
      </w:r>
      <w:r>
        <w:t xml:space="preserve">PWA), các </w:t>
      </w:r>
      <w:r w:rsidRPr="00837DC6">
        <w:rPr>
          <w:rFonts w:eastAsia="Roboto"/>
          <w:bCs/>
        </w:rPr>
        <w:t xml:space="preserve">dịch vụ ứng dụng (application services) và tầng dữ liệu (data layer). Hệ thống được xây dựng </w:t>
      </w:r>
      <w:r w:rsidRPr="00837DC6">
        <w:rPr>
          <w:rFonts w:eastAsia="Roboto"/>
          <w:bCs/>
        </w:rPr>
        <w:lastRenderedPageBreak/>
        <w:t>theo mô hình modular và service-oriented, cho phép dễ dàng mở rộng, bảo trì và tích hợp thêm các tính năng mới như AI/ML trong các giai đoạn tiếp theo.</w:t>
      </w:r>
    </w:p>
    <w:p w14:paraId="0F49B1A0" w14:textId="77777777" w:rsidR="00837DC6" w:rsidRPr="00837DC6" w:rsidRDefault="00837DC6" w:rsidP="00837DC6">
      <w:pPr>
        <w:spacing w:before="240" w:after="240"/>
        <w:ind w:left="720"/>
        <w:jc w:val="both"/>
        <w:rPr>
          <w:rFonts w:eastAsia="Roboto"/>
          <w:bCs/>
        </w:rPr>
      </w:pPr>
      <w:r w:rsidRPr="00837DC6">
        <w:rPr>
          <w:rFonts w:eastAsia="Roboto"/>
          <w:bCs/>
        </w:rPr>
        <w:t>Mã nguồn (code base) được tổ chức theo chuẩn multi-tier architecture, tách biệt rõ ràng giữa frontend, backend, và integration services, đảm bảo:</w:t>
      </w:r>
    </w:p>
    <w:p w14:paraId="192FF4FC" w14:textId="32949B14" w:rsidR="00837DC6" w:rsidRPr="00837DC6" w:rsidRDefault="00837DC6" w:rsidP="00837DC6">
      <w:pPr>
        <w:pStyle w:val="ListParagraph"/>
        <w:numPr>
          <w:ilvl w:val="0"/>
          <w:numId w:val="16"/>
        </w:numPr>
        <w:spacing w:before="240" w:after="240"/>
        <w:jc w:val="both"/>
        <w:rPr>
          <w:rFonts w:eastAsia="Roboto"/>
          <w:bCs/>
        </w:rPr>
      </w:pPr>
      <w:r w:rsidRPr="00837DC6">
        <w:rPr>
          <w:rFonts w:eastAsia="Roboto"/>
          <w:bCs/>
        </w:rPr>
        <w:t>Khả năng mở rộng (Scalability): sẵn sàng cho việc tăng tải người dùng, xử lý dữ liệu và mở rộng dịch vụ trong tương lai.</w:t>
      </w:r>
    </w:p>
    <w:p w14:paraId="5FD62151" w14:textId="1A911463" w:rsidR="00837DC6" w:rsidRPr="00837DC6" w:rsidRDefault="00837DC6" w:rsidP="00837DC6">
      <w:pPr>
        <w:pStyle w:val="ListParagraph"/>
        <w:numPr>
          <w:ilvl w:val="0"/>
          <w:numId w:val="16"/>
        </w:numPr>
        <w:spacing w:before="240" w:after="240"/>
        <w:jc w:val="both"/>
        <w:rPr>
          <w:rFonts w:eastAsia="Roboto"/>
          <w:bCs/>
        </w:rPr>
      </w:pPr>
      <w:r w:rsidRPr="00837DC6">
        <w:rPr>
          <w:rFonts w:eastAsia="Roboto"/>
          <w:bCs/>
        </w:rPr>
        <w:t>Tính sẵn sàng cao (High Availability): hệ thống có thể hoạt động ổn định, không gián đoạn khi có sự cố hạ tầng hoặc cập nhật.</w:t>
      </w:r>
    </w:p>
    <w:p w14:paraId="6552B8B4" w14:textId="201E525F" w:rsidR="00837DC6" w:rsidRDefault="00837DC6" w:rsidP="00837DC6">
      <w:pPr>
        <w:pStyle w:val="ListParagraph"/>
        <w:numPr>
          <w:ilvl w:val="0"/>
          <w:numId w:val="16"/>
        </w:numPr>
        <w:spacing w:before="240" w:after="240"/>
        <w:jc w:val="both"/>
        <w:rPr>
          <w:rFonts w:eastAsia="Roboto"/>
          <w:bCs/>
        </w:rPr>
      </w:pPr>
      <w:r w:rsidRPr="00837DC6">
        <w:rPr>
          <w:rFonts w:eastAsia="Roboto"/>
          <w:bCs/>
        </w:rPr>
        <w:t>Bảo mật (Security): áp dụng tiêu chuẩn bảo mật ở cả cấp ứng dụng và hạ tầng, tuân thủ nguyên tắc least privilege, mã hóa dữ liệu, và hỗ trợ xác thực tập trung (SSO, OAuth 2.</w:t>
      </w:r>
      <w:commentRangeStart w:id="136"/>
      <w:r w:rsidRPr="00837DC6">
        <w:rPr>
          <w:rFonts w:eastAsia="Roboto"/>
          <w:bCs/>
        </w:rPr>
        <w:t>0</w:t>
      </w:r>
      <w:commentRangeEnd w:id="136"/>
      <w:r w:rsidR="00A350A2">
        <w:rPr>
          <w:rStyle w:val="CommentReference"/>
        </w:rPr>
        <w:commentReference w:id="136"/>
      </w:r>
      <w:r w:rsidRPr="00837DC6">
        <w:rPr>
          <w:rFonts w:eastAsia="Roboto"/>
          <w:bCs/>
        </w:rPr>
        <w:t>).</w:t>
      </w:r>
    </w:p>
    <w:p w14:paraId="21162444" w14:textId="77777777" w:rsidR="00837DC6" w:rsidRPr="00837DC6" w:rsidRDefault="00837DC6" w:rsidP="00837DC6">
      <w:pPr>
        <w:pStyle w:val="ListParagraph"/>
        <w:spacing w:before="240" w:after="240"/>
        <w:ind w:left="1440"/>
        <w:jc w:val="both"/>
        <w:rPr>
          <w:ins w:id="137" w:author="Audrey Ho" w:date="2025-11-11T11:21:00Z" w16du:dateUtc="2025-11-11T04:21:00Z"/>
          <w:rFonts w:eastAsia="Roboto"/>
          <w:bCs/>
        </w:rPr>
      </w:pPr>
    </w:p>
    <w:p w14:paraId="6EA4759F" w14:textId="6A6540F0" w:rsidR="007176E5" w:rsidRPr="007176E5" w:rsidRDefault="007176E5" w:rsidP="007176E5">
      <w:pPr>
        <w:pStyle w:val="ListParagraph"/>
        <w:numPr>
          <w:ilvl w:val="0"/>
          <w:numId w:val="3"/>
        </w:numPr>
        <w:rPr>
          <w:ins w:id="138" w:author="Audrey Ho" w:date="2025-11-11T11:21:00Z" w16du:dateUtc="2025-11-11T04:21:00Z"/>
          <w:b/>
          <w:bCs/>
        </w:rPr>
      </w:pPr>
      <w:ins w:id="139" w:author="Audrey Ho" w:date="2025-11-11T11:21:00Z" w16du:dateUtc="2025-11-11T04:21:00Z">
        <w:r w:rsidRPr="007176E5">
          <w:rPr>
            <w:b/>
            <w:bCs/>
            <w:rPrChange w:id="140" w:author="Audrey Ho" w:date="2025-11-11T11:26:00Z" w16du:dateUtc="2025-11-11T04:26:00Z">
              <w:rPr/>
            </w:rPrChange>
          </w:rPr>
          <w:t xml:space="preserve">Đề xuất công nghệ: </w:t>
        </w:r>
      </w:ins>
    </w:p>
    <w:p w14:paraId="596F2954" w14:textId="19C51B57" w:rsidR="007176E5" w:rsidRPr="007176E5" w:rsidRDefault="007176E5">
      <w:pPr>
        <w:pStyle w:val="ListParagraph"/>
        <w:rPr>
          <w:ins w:id="141" w:author="Audrey Ho" w:date="2025-11-11T11:22:00Z" w16du:dateUtc="2025-11-11T04:22:00Z"/>
        </w:rPr>
        <w:pPrChange w:id="142" w:author="Audrey Ho" w:date="2025-11-11T11:22:00Z" w16du:dateUtc="2025-11-11T04:22:00Z">
          <w:pPr>
            <w:pStyle w:val="ListParagraph"/>
            <w:numPr>
              <w:numId w:val="9"/>
            </w:numPr>
            <w:ind w:left="1789" w:hanging="360"/>
          </w:pPr>
        </w:pPrChange>
      </w:pPr>
      <w:ins w:id="143" w:author="Audrey Ho" w:date="2025-11-11T11:22:00Z" w16du:dateUtc="2025-11-11T04:22:00Z">
        <w:r w:rsidRPr="007176E5">
          <w:t xml:space="preserve">Công nghệ chính: </w:t>
        </w:r>
      </w:ins>
    </w:p>
    <w:p w14:paraId="23D82D2F" w14:textId="43ACDB8B" w:rsidR="007176E5" w:rsidRPr="007176E5" w:rsidRDefault="007176E5">
      <w:pPr>
        <w:pStyle w:val="ListParagraph"/>
        <w:numPr>
          <w:ilvl w:val="0"/>
          <w:numId w:val="9"/>
        </w:numPr>
        <w:rPr>
          <w:ins w:id="144" w:author="Audrey Ho" w:date="2025-11-11T11:21:00Z" w16du:dateUtc="2025-11-11T04:21:00Z"/>
          <w:rPrChange w:id="145" w:author="Audrey Ho" w:date="2025-11-11T11:26:00Z" w16du:dateUtc="2025-11-11T04:26:00Z">
            <w:rPr>
              <w:ins w:id="146" w:author="Audrey Ho" w:date="2025-11-11T11:21:00Z" w16du:dateUtc="2025-11-11T04:21:00Z"/>
              <w:rFonts w:ascii="Arial" w:hAnsi="Arial" w:cs="Arial"/>
              <w:sz w:val="20"/>
              <w:szCs w:val="20"/>
              <w:lang w:val="en-US"/>
            </w:rPr>
          </w:rPrChange>
        </w:rPr>
        <w:pPrChange w:id="147" w:author="Audrey Ho" w:date="2025-11-11T11:22:00Z" w16du:dateUtc="2025-11-11T04:22:00Z">
          <w:pPr>
            <w:pStyle w:val="paragraph"/>
            <w:numPr>
              <w:numId w:val="13"/>
            </w:numPr>
            <w:tabs>
              <w:tab w:val="num" w:pos="720"/>
            </w:tabs>
            <w:spacing w:before="0" w:beforeAutospacing="0" w:after="0" w:afterAutospacing="0"/>
            <w:ind w:left="1100" w:hanging="360"/>
            <w:textAlignment w:val="baseline"/>
          </w:pPr>
        </w:pPrChange>
      </w:pPr>
      <w:ins w:id="148" w:author="Audrey Ho" w:date="2025-11-11T11:21:00Z" w16du:dateUtc="2025-11-11T04:21:00Z">
        <w:r w:rsidRPr="007176E5">
          <w:rPr>
            <w:rPrChange w:id="149" w:author="Audrey Ho" w:date="2025-11-11T11:26:00Z" w16du:dateUtc="2025-11-11T04:26:00Z">
              <w:rPr>
                <w:rStyle w:val="normaltextrun"/>
                <w:rFonts w:ascii="Aptos" w:hAnsi="Aptos"/>
                <w:b/>
                <w:bCs/>
                <w:color w:val="000000"/>
                <w:sz w:val="18"/>
                <w:szCs w:val="18"/>
                <w:lang w:val="en-US"/>
              </w:rPr>
            </w:rPrChange>
          </w:rPr>
          <w:t>Infra</w:t>
        </w:r>
        <w:r w:rsidRPr="007176E5">
          <w:rPr>
            <w:rPrChange w:id="150" w:author="Audrey Ho" w:date="2025-11-11T11:26:00Z" w16du:dateUtc="2025-11-11T04:26:00Z">
              <w:rPr>
                <w:rStyle w:val="normaltextrun"/>
                <w:rFonts w:ascii="Aptos" w:hAnsi="Aptos"/>
                <w:color w:val="000000"/>
                <w:sz w:val="18"/>
                <w:szCs w:val="18"/>
                <w:lang w:val="en-US"/>
              </w:rPr>
            </w:rPrChange>
          </w:rPr>
          <w:t>: AWS</w:t>
        </w:r>
        <w:r w:rsidRPr="007176E5">
          <w:rPr>
            <w:rPrChange w:id="151" w:author="Audrey Ho" w:date="2025-11-11T11:26:00Z" w16du:dateUtc="2025-11-11T04:26:00Z">
              <w:rPr>
                <w:rStyle w:val="eop"/>
                <w:sz w:val="18"/>
                <w:szCs w:val="18"/>
                <w:lang w:val="en-US"/>
              </w:rPr>
            </w:rPrChange>
          </w:rPr>
          <w:t>​</w:t>
        </w:r>
      </w:ins>
    </w:p>
    <w:p w14:paraId="374A19CC" w14:textId="77777777" w:rsidR="007176E5" w:rsidRPr="007176E5" w:rsidRDefault="007176E5">
      <w:pPr>
        <w:pStyle w:val="ListParagraph"/>
        <w:numPr>
          <w:ilvl w:val="0"/>
          <w:numId w:val="9"/>
        </w:numPr>
        <w:rPr>
          <w:ins w:id="152" w:author="Audrey Ho" w:date="2025-11-11T11:21:00Z" w16du:dateUtc="2025-11-11T04:21:00Z"/>
          <w:rPrChange w:id="153" w:author="Audrey Ho" w:date="2025-11-11T11:26:00Z" w16du:dateUtc="2025-11-11T04:26:00Z">
            <w:rPr>
              <w:ins w:id="154" w:author="Audrey Ho" w:date="2025-11-11T11:21:00Z" w16du:dateUtc="2025-11-11T04:21:00Z"/>
              <w:rFonts w:ascii="Arial" w:hAnsi="Arial" w:cs="Arial"/>
              <w:sz w:val="20"/>
              <w:szCs w:val="20"/>
              <w:lang w:val="en-US"/>
            </w:rPr>
          </w:rPrChange>
        </w:rPr>
        <w:pPrChange w:id="155" w:author="Audrey Ho" w:date="2025-11-11T11:22:00Z" w16du:dateUtc="2025-11-11T04:22:00Z">
          <w:pPr>
            <w:pStyle w:val="paragraph"/>
            <w:numPr>
              <w:numId w:val="13"/>
            </w:numPr>
            <w:tabs>
              <w:tab w:val="num" w:pos="720"/>
            </w:tabs>
            <w:spacing w:before="0" w:beforeAutospacing="0" w:after="0" w:afterAutospacing="0"/>
            <w:ind w:left="1100" w:hanging="360"/>
            <w:textAlignment w:val="baseline"/>
          </w:pPr>
        </w:pPrChange>
      </w:pPr>
      <w:ins w:id="156" w:author="Audrey Ho" w:date="2025-11-11T11:21:00Z" w16du:dateUtc="2025-11-11T04:21:00Z">
        <w:r w:rsidRPr="007176E5">
          <w:rPr>
            <w:rPrChange w:id="157" w:author="Audrey Ho" w:date="2025-11-11T11:26:00Z" w16du:dateUtc="2025-11-11T04:26:00Z">
              <w:rPr>
                <w:rStyle w:val="normaltextrun"/>
                <w:rFonts w:ascii="Aptos" w:hAnsi="Aptos"/>
                <w:b/>
                <w:bCs/>
                <w:color w:val="000000"/>
                <w:sz w:val="18"/>
                <w:szCs w:val="18"/>
                <w:lang w:val="en-US"/>
              </w:rPr>
            </w:rPrChange>
          </w:rPr>
          <w:t>Database</w:t>
        </w:r>
        <w:r w:rsidRPr="007176E5">
          <w:rPr>
            <w:rPrChange w:id="158" w:author="Audrey Ho" w:date="2025-11-11T11:26:00Z" w16du:dateUtc="2025-11-11T04:26:00Z">
              <w:rPr>
                <w:rStyle w:val="normaltextrun"/>
                <w:rFonts w:ascii="Aptos" w:hAnsi="Aptos"/>
                <w:color w:val="000000"/>
                <w:sz w:val="18"/>
                <w:szCs w:val="18"/>
                <w:lang w:val="en-US"/>
              </w:rPr>
            </w:rPrChange>
          </w:rPr>
          <w:t>: PostgreSQL</w:t>
        </w:r>
        <w:r w:rsidRPr="007176E5">
          <w:rPr>
            <w:rPrChange w:id="159" w:author="Audrey Ho" w:date="2025-11-11T11:26:00Z" w16du:dateUtc="2025-11-11T04:26:00Z">
              <w:rPr>
                <w:rStyle w:val="eop"/>
                <w:sz w:val="18"/>
                <w:szCs w:val="18"/>
                <w:lang w:val="en-US"/>
              </w:rPr>
            </w:rPrChange>
          </w:rPr>
          <w:t>​</w:t>
        </w:r>
      </w:ins>
    </w:p>
    <w:p w14:paraId="30CC8A04" w14:textId="77777777" w:rsidR="007176E5" w:rsidRPr="007176E5" w:rsidRDefault="007176E5">
      <w:pPr>
        <w:pStyle w:val="ListParagraph"/>
        <w:numPr>
          <w:ilvl w:val="0"/>
          <w:numId w:val="9"/>
        </w:numPr>
        <w:rPr>
          <w:ins w:id="160" w:author="Audrey Ho" w:date="2025-11-11T11:21:00Z" w16du:dateUtc="2025-11-11T04:21:00Z"/>
          <w:rPrChange w:id="161" w:author="Audrey Ho" w:date="2025-11-11T11:26:00Z" w16du:dateUtc="2025-11-11T04:26:00Z">
            <w:rPr>
              <w:ins w:id="162" w:author="Audrey Ho" w:date="2025-11-11T11:21:00Z" w16du:dateUtc="2025-11-11T04:21:00Z"/>
              <w:rFonts w:ascii="Arial" w:hAnsi="Arial" w:cs="Arial"/>
              <w:sz w:val="20"/>
              <w:szCs w:val="20"/>
              <w:lang w:val="en-US"/>
            </w:rPr>
          </w:rPrChange>
        </w:rPr>
        <w:pPrChange w:id="163" w:author="Audrey Ho" w:date="2025-11-11T11:22:00Z" w16du:dateUtc="2025-11-11T04:22:00Z">
          <w:pPr>
            <w:pStyle w:val="paragraph"/>
            <w:numPr>
              <w:numId w:val="13"/>
            </w:numPr>
            <w:tabs>
              <w:tab w:val="num" w:pos="720"/>
            </w:tabs>
            <w:spacing w:before="0" w:beforeAutospacing="0" w:after="0" w:afterAutospacing="0"/>
            <w:ind w:left="1100" w:hanging="360"/>
            <w:textAlignment w:val="baseline"/>
          </w:pPr>
        </w:pPrChange>
      </w:pPr>
      <w:ins w:id="164" w:author="Audrey Ho" w:date="2025-11-11T11:21:00Z" w16du:dateUtc="2025-11-11T04:21:00Z">
        <w:r w:rsidRPr="007176E5">
          <w:rPr>
            <w:rPrChange w:id="165" w:author="Audrey Ho" w:date="2025-11-11T11:26:00Z" w16du:dateUtc="2025-11-11T04:26:00Z">
              <w:rPr>
                <w:rStyle w:val="normaltextrun"/>
                <w:rFonts w:ascii="Aptos" w:hAnsi="Aptos"/>
                <w:b/>
                <w:bCs/>
                <w:color w:val="000000"/>
                <w:sz w:val="18"/>
                <w:szCs w:val="18"/>
                <w:lang w:val="en-US"/>
              </w:rPr>
            </w:rPrChange>
          </w:rPr>
          <w:t>Backend</w:t>
        </w:r>
        <w:r w:rsidRPr="007176E5">
          <w:rPr>
            <w:rPrChange w:id="166" w:author="Audrey Ho" w:date="2025-11-11T11:26:00Z" w16du:dateUtc="2025-11-11T04:26:00Z">
              <w:rPr>
                <w:rStyle w:val="normaltextrun"/>
                <w:rFonts w:ascii="Aptos" w:hAnsi="Aptos"/>
                <w:color w:val="000000"/>
                <w:sz w:val="18"/>
                <w:szCs w:val="18"/>
                <w:lang w:val="en-US"/>
              </w:rPr>
            </w:rPrChange>
          </w:rPr>
          <w:t>: Nodejs</w:t>
        </w:r>
        <w:r w:rsidRPr="007176E5">
          <w:rPr>
            <w:rPrChange w:id="167" w:author="Audrey Ho" w:date="2025-11-11T11:26:00Z" w16du:dateUtc="2025-11-11T04:26:00Z">
              <w:rPr>
                <w:rStyle w:val="eop"/>
                <w:sz w:val="18"/>
                <w:szCs w:val="18"/>
                <w:lang w:val="en-US"/>
              </w:rPr>
            </w:rPrChange>
          </w:rPr>
          <w:t>​</w:t>
        </w:r>
      </w:ins>
    </w:p>
    <w:p w14:paraId="31D78C4D" w14:textId="77777777" w:rsidR="007176E5" w:rsidRPr="007176E5" w:rsidRDefault="007176E5">
      <w:pPr>
        <w:pStyle w:val="ListParagraph"/>
        <w:numPr>
          <w:ilvl w:val="0"/>
          <w:numId w:val="9"/>
        </w:numPr>
        <w:rPr>
          <w:ins w:id="168" w:author="Audrey Ho" w:date="2025-11-11T11:21:00Z" w16du:dateUtc="2025-11-11T04:21:00Z"/>
          <w:rPrChange w:id="169" w:author="Audrey Ho" w:date="2025-11-11T11:26:00Z" w16du:dateUtc="2025-11-11T04:26:00Z">
            <w:rPr>
              <w:ins w:id="170" w:author="Audrey Ho" w:date="2025-11-11T11:21:00Z" w16du:dateUtc="2025-11-11T04:21:00Z"/>
              <w:rFonts w:ascii="Arial" w:hAnsi="Arial" w:cs="Arial"/>
              <w:sz w:val="20"/>
              <w:szCs w:val="20"/>
              <w:lang w:val="en-US"/>
            </w:rPr>
          </w:rPrChange>
        </w:rPr>
        <w:pPrChange w:id="171" w:author="Audrey Ho" w:date="2025-11-11T11:22:00Z" w16du:dateUtc="2025-11-11T04:22:00Z">
          <w:pPr>
            <w:pStyle w:val="paragraph"/>
            <w:numPr>
              <w:numId w:val="13"/>
            </w:numPr>
            <w:tabs>
              <w:tab w:val="num" w:pos="720"/>
            </w:tabs>
            <w:spacing w:before="0" w:beforeAutospacing="0" w:after="0" w:afterAutospacing="0"/>
            <w:ind w:left="1100" w:hanging="360"/>
            <w:textAlignment w:val="baseline"/>
          </w:pPr>
        </w:pPrChange>
      </w:pPr>
      <w:ins w:id="172" w:author="Audrey Ho" w:date="2025-11-11T11:21:00Z" w16du:dateUtc="2025-11-11T04:21:00Z">
        <w:r w:rsidRPr="007176E5">
          <w:rPr>
            <w:rPrChange w:id="173" w:author="Audrey Ho" w:date="2025-11-11T11:26:00Z" w16du:dateUtc="2025-11-11T04:26:00Z">
              <w:rPr>
                <w:rStyle w:val="normaltextrun"/>
                <w:rFonts w:ascii="Aptos" w:hAnsi="Aptos"/>
                <w:b/>
                <w:bCs/>
                <w:color w:val="000000"/>
                <w:sz w:val="18"/>
                <w:szCs w:val="18"/>
                <w:lang w:val="en-US"/>
              </w:rPr>
            </w:rPrChange>
          </w:rPr>
          <w:t>Web</w:t>
        </w:r>
        <w:r w:rsidRPr="007176E5">
          <w:rPr>
            <w:rPrChange w:id="174" w:author="Audrey Ho" w:date="2025-11-11T11:26:00Z" w16du:dateUtc="2025-11-11T04:26:00Z">
              <w:rPr>
                <w:rStyle w:val="normaltextrun"/>
                <w:rFonts w:ascii="Aptos" w:hAnsi="Aptos"/>
                <w:color w:val="000000"/>
                <w:sz w:val="18"/>
                <w:szCs w:val="18"/>
                <w:lang w:val="en-US"/>
              </w:rPr>
            </w:rPrChange>
          </w:rPr>
          <w:t> </w:t>
        </w:r>
        <w:r w:rsidRPr="007176E5">
          <w:rPr>
            <w:rPrChange w:id="175" w:author="Audrey Ho" w:date="2025-11-11T11:26:00Z" w16du:dateUtc="2025-11-11T04:26:00Z">
              <w:rPr>
                <w:rStyle w:val="normaltextrun"/>
                <w:rFonts w:ascii="Aptos" w:hAnsi="Aptos"/>
                <w:b/>
                <w:bCs/>
                <w:color w:val="000000"/>
                <w:sz w:val="18"/>
                <w:szCs w:val="18"/>
                <w:lang w:val="en-US"/>
              </w:rPr>
            </w:rPrChange>
          </w:rPr>
          <w:t>Frontend</w:t>
        </w:r>
        <w:r w:rsidRPr="007176E5">
          <w:rPr>
            <w:rPrChange w:id="176" w:author="Audrey Ho" w:date="2025-11-11T11:26:00Z" w16du:dateUtc="2025-11-11T04:26:00Z">
              <w:rPr>
                <w:rStyle w:val="normaltextrun"/>
                <w:rFonts w:ascii="Aptos" w:hAnsi="Aptos"/>
                <w:color w:val="000000"/>
                <w:sz w:val="18"/>
                <w:szCs w:val="18"/>
                <w:lang w:val="en-US"/>
              </w:rPr>
            </w:rPrChange>
          </w:rPr>
          <w:t>: </w:t>
        </w:r>
        <w:r w:rsidRPr="007176E5">
          <w:rPr>
            <w:rPrChange w:id="177" w:author="Audrey Ho" w:date="2025-11-11T11:26:00Z" w16du:dateUtc="2025-11-11T04:26:00Z">
              <w:rPr>
                <w:rStyle w:val="scxp66489448"/>
                <w:rFonts w:ascii="Aptos" w:hAnsi="Aptos"/>
                <w:color w:val="000000"/>
                <w:sz w:val="18"/>
                <w:szCs w:val="18"/>
                <w:lang w:val="en-US"/>
              </w:rPr>
            </w:rPrChange>
          </w:rPr>
          <w:t>ReactJs</w:t>
        </w:r>
        <w:r w:rsidRPr="007176E5">
          <w:rPr>
            <w:rPrChange w:id="178" w:author="Audrey Ho" w:date="2025-11-11T11:26:00Z" w16du:dateUtc="2025-11-11T04:26:00Z">
              <w:rPr>
                <w:rStyle w:val="eop"/>
                <w:sz w:val="18"/>
                <w:szCs w:val="18"/>
                <w:lang w:val="en-US"/>
              </w:rPr>
            </w:rPrChange>
          </w:rPr>
          <w:t>​</w:t>
        </w:r>
      </w:ins>
    </w:p>
    <w:p w14:paraId="352E3F70" w14:textId="77777777" w:rsidR="007176E5" w:rsidRPr="007176E5" w:rsidRDefault="007176E5">
      <w:pPr>
        <w:pStyle w:val="ListParagraph"/>
        <w:numPr>
          <w:ilvl w:val="0"/>
          <w:numId w:val="9"/>
        </w:numPr>
        <w:rPr>
          <w:ins w:id="179" w:author="Audrey Ho" w:date="2025-11-11T11:21:00Z" w16du:dateUtc="2025-11-11T04:21:00Z"/>
          <w:rPrChange w:id="180" w:author="Audrey Ho" w:date="2025-11-11T11:26:00Z" w16du:dateUtc="2025-11-11T04:26:00Z">
            <w:rPr>
              <w:ins w:id="181" w:author="Audrey Ho" w:date="2025-11-11T11:21:00Z" w16du:dateUtc="2025-11-11T04:21:00Z"/>
              <w:rFonts w:ascii="Arial" w:hAnsi="Arial" w:cs="Arial"/>
              <w:sz w:val="20"/>
              <w:szCs w:val="20"/>
              <w:lang w:val="en-US"/>
            </w:rPr>
          </w:rPrChange>
        </w:rPr>
        <w:pPrChange w:id="182" w:author="Audrey Ho" w:date="2025-11-11T11:22:00Z" w16du:dateUtc="2025-11-11T04:22:00Z">
          <w:pPr>
            <w:pStyle w:val="paragraph"/>
            <w:numPr>
              <w:numId w:val="13"/>
            </w:numPr>
            <w:tabs>
              <w:tab w:val="num" w:pos="720"/>
            </w:tabs>
            <w:spacing w:before="0" w:beforeAutospacing="0" w:after="0" w:afterAutospacing="0"/>
            <w:ind w:left="1100" w:hanging="360"/>
            <w:textAlignment w:val="baseline"/>
          </w:pPr>
        </w:pPrChange>
      </w:pPr>
      <w:ins w:id="183" w:author="Audrey Ho" w:date="2025-11-11T11:21:00Z" w16du:dateUtc="2025-11-11T04:21:00Z">
        <w:r w:rsidRPr="007176E5">
          <w:rPr>
            <w:rPrChange w:id="184" w:author="Audrey Ho" w:date="2025-11-11T11:26:00Z" w16du:dateUtc="2025-11-11T04:26:00Z">
              <w:rPr>
                <w:rStyle w:val="normaltextrun"/>
                <w:rFonts w:ascii="Aptos" w:hAnsi="Aptos"/>
                <w:b/>
                <w:bCs/>
                <w:color w:val="000000"/>
                <w:sz w:val="18"/>
                <w:szCs w:val="18"/>
                <w:lang w:val="en-US"/>
              </w:rPr>
            </w:rPrChange>
          </w:rPr>
          <w:t>Mobile</w:t>
        </w:r>
        <w:r w:rsidRPr="007176E5">
          <w:rPr>
            <w:rPrChange w:id="185" w:author="Audrey Ho" w:date="2025-11-11T11:26:00Z" w16du:dateUtc="2025-11-11T04:26:00Z">
              <w:rPr>
                <w:rStyle w:val="normaltextrun"/>
                <w:rFonts w:ascii="Aptos" w:hAnsi="Aptos"/>
                <w:color w:val="000000"/>
                <w:sz w:val="18"/>
                <w:szCs w:val="18"/>
                <w:lang w:val="en-US"/>
              </w:rPr>
            </w:rPrChange>
          </w:rPr>
          <w:t>: React Native</w:t>
        </w:r>
      </w:ins>
    </w:p>
    <w:p w14:paraId="6950E7D7" w14:textId="77777777" w:rsidR="007176E5" w:rsidRPr="007176E5" w:rsidRDefault="007176E5" w:rsidP="007176E5">
      <w:pPr>
        <w:spacing w:line="240" w:lineRule="auto"/>
        <w:rPr>
          <w:ins w:id="186" w:author="Audrey Ho" w:date="2025-11-11T11:22:00Z" w16du:dateUtc="2025-11-11T04:22:00Z"/>
          <w:rFonts w:eastAsia="Times New Roman"/>
          <w:lang w:val="en-VN"/>
          <w:rPrChange w:id="187" w:author="Audrey Ho" w:date="2025-11-11T11:26:00Z" w16du:dateUtc="2025-11-11T04:26:00Z">
            <w:rPr>
              <w:ins w:id="188" w:author="Audrey Ho" w:date="2025-11-11T11:22:00Z" w16du:dateUtc="2025-11-11T04:22:00Z"/>
              <w:rFonts w:ascii="Times New Roman" w:eastAsia="Times New Roman" w:hAnsi="Times New Roman" w:cs="Times New Roman"/>
              <w:sz w:val="24"/>
              <w:szCs w:val="24"/>
              <w:lang w:val="en-VN"/>
            </w:rPr>
          </w:rPrChange>
        </w:rPr>
      </w:pPr>
      <w:ins w:id="189" w:author="Audrey Ho" w:date="2025-11-11T11:22:00Z" w16du:dateUtc="2025-11-11T04:22:00Z">
        <w:r w:rsidRPr="007176E5">
          <w:rPr>
            <w:rFonts w:eastAsia="Times New Roman"/>
            <w:lang w:val="en-VN"/>
            <w:rPrChange w:id="190" w:author="Audrey Ho" w:date="2025-11-11T11:26:00Z" w16du:dateUtc="2025-11-11T04:26:00Z">
              <w:rPr>
                <w:rFonts w:ascii="Times New Roman" w:eastAsia="Times New Roman" w:hAnsi="Times New Roman" w:cs="Times New Roman"/>
                <w:sz w:val="24"/>
                <w:szCs w:val="24"/>
                <w:lang w:val="en-VN"/>
              </w:rPr>
            </w:rPrChange>
          </w:rPr>
          <w:t> </w:t>
        </w:r>
      </w:ins>
    </w:p>
    <w:tbl>
      <w:tblPr>
        <w:tblW w:w="7722"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Change w:id="191" w:author="Audrey Ho" w:date="2025-11-11T11:23:00Z" w16du:dateUtc="2025-11-11T04:23:00Z">
          <w:tblPr>
            <w:tblW w:w="4671"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PrChange>
      </w:tblPr>
      <w:tblGrid>
        <w:gridCol w:w="2224"/>
        <w:gridCol w:w="5498"/>
        <w:tblGridChange w:id="192">
          <w:tblGrid>
            <w:gridCol w:w="1437"/>
            <w:gridCol w:w="787"/>
            <w:gridCol w:w="2765"/>
            <w:gridCol w:w="2733"/>
          </w:tblGrid>
        </w:tblGridChange>
      </w:tblGrid>
      <w:tr w:rsidR="007176E5" w:rsidRPr="007176E5" w14:paraId="041143FB" w14:textId="77777777" w:rsidTr="007176E5">
        <w:trPr>
          <w:trHeight w:val="224"/>
          <w:ins w:id="193" w:author="Audrey Ho" w:date="2025-11-11T11:22:00Z"/>
          <w:trPrChange w:id="194" w:author="Audrey Ho" w:date="2025-11-11T11:23:00Z" w16du:dateUtc="2025-11-11T04:23:00Z">
            <w:trPr>
              <w:gridAfter w:val="0"/>
              <w:trHeight w:val="330"/>
            </w:trPr>
          </w:trPrChange>
        </w:trPr>
        <w:tc>
          <w:tcPr>
            <w:tcW w:w="2224" w:type="dxa"/>
            <w:tcBorders>
              <w:top w:val="single" w:sz="6" w:space="0" w:color="FDEADA"/>
              <w:left w:val="single" w:sz="6" w:space="0" w:color="FDEADA"/>
              <w:bottom w:val="single" w:sz="6" w:space="0" w:color="FDEADA"/>
              <w:right w:val="single" w:sz="2" w:space="0" w:color="FFFFFF"/>
            </w:tcBorders>
            <w:shd w:val="clear" w:color="auto" w:fill="EF5837"/>
            <w:hideMark/>
            <w:tcPrChange w:id="195" w:author="Audrey Ho" w:date="2025-11-11T11:23:00Z" w16du:dateUtc="2025-11-11T04:23:00Z">
              <w:tcPr>
                <w:tcW w:w="2265" w:type="dxa"/>
                <w:tcBorders>
                  <w:top w:val="single" w:sz="6" w:space="0" w:color="FDEADA"/>
                  <w:left w:val="single" w:sz="6" w:space="0" w:color="FDEADA"/>
                  <w:bottom w:val="single" w:sz="6" w:space="0" w:color="FDEADA"/>
                  <w:right w:val="single" w:sz="2" w:space="0" w:color="FFFFFF"/>
                </w:tcBorders>
                <w:shd w:val="clear" w:color="auto" w:fill="EF5837"/>
                <w:hideMark/>
              </w:tcPr>
            </w:tcPrChange>
          </w:tcPr>
          <w:p w14:paraId="5FDB1D16" w14:textId="77777777" w:rsidR="007176E5" w:rsidRPr="007176E5" w:rsidRDefault="007176E5" w:rsidP="007176E5">
            <w:pPr>
              <w:spacing w:before="100" w:beforeAutospacing="1" w:after="100" w:afterAutospacing="1" w:line="240" w:lineRule="auto"/>
              <w:textAlignment w:val="baseline"/>
              <w:rPr>
                <w:ins w:id="196" w:author="Audrey Ho" w:date="2025-11-11T11:22:00Z" w16du:dateUtc="2025-11-11T04:22:00Z"/>
                <w:rFonts w:eastAsia="Times New Roman"/>
                <w:color w:val="000000"/>
                <w:lang w:val="en-US"/>
                <w:rPrChange w:id="197" w:author="Audrey Ho" w:date="2025-11-11T11:26:00Z" w16du:dateUtc="2025-11-11T04:26:00Z">
                  <w:rPr>
                    <w:ins w:id="198" w:author="Audrey Ho" w:date="2025-11-11T11:22:00Z" w16du:dateUtc="2025-11-11T04:22:00Z"/>
                    <w:rFonts w:ascii="Times New Roman" w:eastAsia="Times New Roman" w:hAnsi="Times New Roman" w:cs="Times New Roman"/>
                    <w:color w:val="000000"/>
                    <w:sz w:val="24"/>
                    <w:szCs w:val="24"/>
                    <w:lang w:val="en-US"/>
                  </w:rPr>
                </w:rPrChange>
              </w:rPr>
            </w:pPr>
            <w:ins w:id="199" w:author="Audrey Ho" w:date="2025-11-11T11:22:00Z" w16du:dateUtc="2025-11-11T04:22:00Z">
              <w:r w:rsidRPr="007176E5">
                <w:rPr>
                  <w:rFonts w:eastAsia="Times New Roman"/>
                  <w:b/>
                  <w:bCs/>
                  <w:color w:val="FFFFFF"/>
                  <w:lang w:val="en-US"/>
                  <w:rPrChange w:id="200" w:author="Audrey Ho" w:date="2025-11-11T11:26:00Z" w16du:dateUtc="2025-11-11T04:26:00Z">
                    <w:rPr>
                      <w:rFonts w:ascii="Aptos" w:eastAsia="Times New Roman" w:hAnsi="Aptos" w:cs="Times New Roman"/>
                      <w:b/>
                      <w:bCs/>
                      <w:color w:val="FFFFFF"/>
                      <w:sz w:val="16"/>
                      <w:szCs w:val="16"/>
                      <w:lang w:val="en-US"/>
                    </w:rPr>
                  </w:rPrChange>
                </w:rPr>
                <w:t>Web Frontend Libraries</w:t>
              </w:r>
              <w:r w:rsidRPr="007176E5">
                <w:rPr>
                  <w:rFonts w:eastAsia="Times New Roman"/>
                  <w:color w:val="000000"/>
                  <w:lang w:val="en-US"/>
                  <w:rPrChange w:id="201"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2" w:space="0" w:color="FFFFFF"/>
              <w:bottom w:val="single" w:sz="6" w:space="0" w:color="FDEADA"/>
              <w:right w:val="single" w:sz="6" w:space="0" w:color="FDEADA"/>
            </w:tcBorders>
            <w:shd w:val="clear" w:color="auto" w:fill="EF5837"/>
            <w:hideMark/>
            <w:tcPrChange w:id="202" w:author="Audrey Ho" w:date="2025-11-11T11:23:00Z" w16du:dateUtc="2025-11-11T04:23:00Z">
              <w:tcPr>
                <w:tcW w:w="2406" w:type="dxa"/>
                <w:gridSpan w:val="2"/>
                <w:tcBorders>
                  <w:top w:val="single" w:sz="6" w:space="0" w:color="FDEADA"/>
                  <w:left w:val="single" w:sz="2" w:space="0" w:color="FFFFFF"/>
                  <w:bottom w:val="single" w:sz="6" w:space="0" w:color="FDEADA"/>
                  <w:right w:val="single" w:sz="6" w:space="0" w:color="FDEADA"/>
                </w:tcBorders>
                <w:shd w:val="clear" w:color="auto" w:fill="EF5837"/>
                <w:hideMark/>
              </w:tcPr>
            </w:tcPrChange>
          </w:tcPr>
          <w:p w14:paraId="73F7CA1A" w14:textId="25776315" w:rsidR="007176E5" w:rsidRPr="007176E5" w:rsidRDefault="007176E5" w:rsidP="007176E5">
            <w:pPr>
              <w:spacing w:before="100" w:beforeAutospacing="1" w:after="100" w:afterAutospacing="1" w:line="240" w:lineRule="auto"/>
              <w:textAlignment w:val="baseline"/>
              <w:rPr>
                <w:ins w:id="203" w:author="Audrey Ho" w:date="2025-11-11T11:22:00Z" w16du:dateUtc="2025-11-11T04:22:00Z"/>
                <w:rFonts w:eastAsia="Times New Roman"/>
                <w:color w:val="000000"/>
                <w:lang w:val="en-US"/>
                <w:rPrChange w:id="204" w:author="Audrey Ho" w:date="2025-11-11T11:26:00Z" w16du:dateUtc="2025-11-11T04:26:00Z">
                  <w:rPr>
                    <w:ins w:id="205" w:author="Audrey Ho" w:date="2025-11-11T11:22:00Z" w16du:dateUtc="2025-11-11T04:22:00Z"/>
                    <w:rFonts w:ascii="Times New Roman" w:eastAsia="Times New Roman" w:hAnsi="Times New Roman" w:cs="Times New Roman"/>
                    <w:color w:val="000000"/>
                    <w:sz w:val="24"/>
                    <w:szCs w:val="24"/>
                    <w:lang w:val="en-US"/>
                  </w:rPr>
                </w:rPrChange>
              </w:rPr>
            </w:pPr>
            <w:ins w:id="206" w:author="Audrey Ho" w:date="2025-11-11T11:22:00Z" w16du:dateUtc="2025-11-11T04:22:00Z">
              <w:r w:rsidRPr="007176E5">
                <w:rPr>
                  <w:rFonts w:eastAsia="Times New Roman"/>
                  <w:b/>
                  <w:bCs/>
                  <w:color w:val="FFFFFF"/>
                  <w:lang w:val="en-US"/>
                  <w:rPrChange w:id="207" w:author="Audrey Ho" w:date="2025-11-11T11:26:00Z" w16du:dateUtc="2025-11-11T04:26:00Z">
                    <w:rPr>
                      <w:rFonts w:ascii="Aptos" w:eastAsia="Times New Roman" w:hAnsi="Aptos" w:cs="Times New Roman"/>
                      <w:b/>
                      <w:bCs/>
                      <w:color w:val="FFFFFF"/>
                      <w:sz w:val="16"/>
                      <w:szCs w:val="16"/>
                      <w:lang w:val="en-US"/>
                    </w:rPr>
                  </w:rPrChange>
                </w:rPr>
                <w:t>Mục đích</w:t>
              </w:r>
            </w:ins>
          </w:p>
        </w:tc>
      </w:tr>
      <w:tr w:rsidR="007176E5" w:rsidRPr="007176E5" w14:paraId="793A5E23" w14:textId="77777777" w:rsidTr="007176E5">
        <w:trPr>
          <w:trHeight w:val="357"/>
          <w:ins w:id="208" w:author="Audrey Ho" w:date="2025-11-11T11:22:00Z"/>
          <w:trPrChange w:id="209" w:author="Audrey Ho" w:date="2025-11-11T11:23:00Z" w16du:dateUtc="2025-11-11T04:23:00Z">
            <w:trPr>
              <w:gridAfter w:val="0"/>
              <w:trHeight w:val="525"/>
            </w:trPr>
          </w:trPrChange>
        </w:trPr>
        <w:tc>
          <w:tcPr>
            <w:tcW w:w="2224" w:type="dxa"/>
            <w:tcBorders>
              <w:top w:val="single" w:sz="6" w:space="0" w:color="FDEADA"/>
              <w:left w:val="single" w:sz="6" w:space="0" w:color="FDEADA"/>
              <w:bottom w:val="single" w:sz="6" w:space="0" w:color="FDEADA"/>
              <w:right w:val="single" w:sz="6" w:space="0" w:color="FDEADA"/>
            </w:tcBorders>
            <w:hideMark/>
            <w:tcPrChange w:id="210"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2569A351" w14:textId="77777777" w:rsidR="007176E5" w:rsidRPr="007176E5" w:rsidRDefault="007176E5" w:rsidP="007176E5">
            <w:pPr>
              <w:spacing w:before="100" w:beforeAutospacing="1" w:after="100" w:afterAutospacing="1" w:line="240" w:lineRule="auto"/>
              <w:textAlignment w:val="baseline"/>
              <w:rPr>
                <w:ins w:id="211" w:author="Audrey Ho" w:date="2025-11-11T11:22:00Z" w16du:dateUtc="2025-11-11T04:22:00Z"/>
                <w:rFonts w:eastAsia="Times New Roman"/>
                <w:color w:val="000000"/>
                <w:lang w:val="en-US"/>
                <w:rPrChange w:id="212" w:author="Audrey Ho" w:date="2025-11-11T11:26:00Z" w16du:dateUtc="2025-11-11T04:26:00Z">
                  <w:rPr>
                    <w:ins w:id="213" w:author="Audrey Ho" w:date="2025-11-11T11:22:00Z" w16du:dateUtc="2025-11-11T04:22:00Z"/>
                    <w:rFonts w:ascii="Times New Roman" w:eastAsia="Times New Roman" w:hAnsi="Times New Roman" w:cs="Times New Roman"/>
                    <w:color w:val="000000"/>
                    <w:sz w:val="24"/>
                    <w:szCs w:val="24"/>
                    <w:lang w:val="en-US"/>
                  </w:rPr>
                </w:rPrChange>
              </w:rPr>
            </w:pPr>
            <w:ins w:id="214" w:author="Audrey Ho" w:date="2025-11-11T11:22:00Z" w16du:dateUtc="2025-11-11T04:22:00Z">
              <w:r w:rsidRPr="007176E5">
                <w:rPr>
                  <w:rFonts w:eastAsia="Times New Roman"/>
                  <w:color w:val="000000"/>
                  <w:lang w:val="en-US"/>
                  <w:rPrChange w:id="215" w:author="Audrey Ho" w:date="2025-11-11T11:26:00Z" w16du:dateUtc="2025-11-11T04:26:00Z">
                    <w:rPr>
                      <w:rFonts w:ascii="Aptos" w:eastAsia="Times New Roman" w:hAnsi="Aptos" w:cs="Times New Roman"/>
                      <w:color w:val="000000"/>
                      <w:sz w:val="16"/>
                      <w:szCs w:val="16"/>
                      <w:lang w:val="en-US"/>
                    </w:rPr>
                  </w:rPrChange>
                </w:rPr>
                <w:t>ReactJS Framework</w:t>
              </w:r>
              <w:r w:rsidRPr="007176E5">
                <w:rPr>
                  <w:rFonts w:eastAsia="Times New Roman"/>
                  <w:color w:val="000000"/>
                  <w:lang w:val="en-US"/>
                  <w:rPrChange w:id="216" w:author="Audrey Ho" w:date="2025-11-11T11:26:00Z" w16du:dateUtc="2025-11-11T04:26:00Z">
                    <w:rPr>
                      <w:rFonts w:eastAsia="Times New Roman"/>
                      <w:color w:val="000000"/>
                      <w:sz w:val="16"/>
                      <w:szCs w:val="16"/>
                      <w:lang w:val="en-US"/>
                    </w:rPr>
                  </w:rPrChange>
                </w:rPr>
                <w:t>​</w:t>
              </w:r>
            </w:ins>
          </w:p>
          <w:p w14:paraId="60AB1791" w14:textId="77777777" w:rsidR="007176E5" w:rsidRPr="007176E5" w:rsidRDefault="007176E5" w:rsidP="007176E5">
            <w:pPr>
              <w:spacing w:before="100" w:beforeAutospacing="1" w:after="100" w:afterAutospacing="1" w:line="240" w:lineRule="auto"/>
              <w:textAlignment w:val="baseline"/>
              <w:rPr>
                <w:ins w:id="217" w:author="Audrey Ho" w:date="2025-11-11T11:22:00Z" w16du:dateUtc="2025-11-11T04:22:00Z"/>
                <w:rFonts w:eastAsia="Times New Roman"/>
                <w:color w:val="000000"/>
                <w:lang w:val="en-US"/>
                <w:rPrChange w:id="218" w:author="Audrey Ho" w:date="2025-11-11T11:26:00Z" w16du:dateUtc="2025-11-11T04:26:00Z">
                  <w:rPr>
                    <w:ins w:id="219" w:author="Audrey Ho" w:date="2025-11-11T11:22:00Z" w16du:dateUtc="2025-11-11T04:22:00Z"/>
                    <w:rFonts w:ascii="Times New Roman" w:eastAsia="Times New Roman" w:hAnsi="Times New Roman" w:cs="Times New Roman"/>
                    <w:color w:val="000000"/>
                    <w:sz w:val="24"/>
                    <w:szCs w:val="24"/>
                    <w:lang w:val="en-US"/>
                  </w:rPr>
                </w:rPrChange>
              </w:rPr>
            </w:pPr>
            <w:ins w:id="220" w:author="Audrey Ho" w:date="2025-11-11T11:22:00Z" w16du:dateUtc="2025-11-11T04:22:00Z">
              <w:r w:rsidRPr="007176E5">
                <w:rPr>
                  <w:rFonts w:eastAsia="Times New Roman"/>
                  <w:color w:val="000000"/>
                  <w:lang w:val="en-US"/>
                  <w:rPrChange w:id="221" w:author="Audrey Ho" w:date="2025-11-11T11:26:00Z" w16du:dateUtc="2025-11-11T04:26:00Z">
                    <w:rPr>
                      <w:rFonts w:ascii="Aptos" w:eastAsia="Times New Roman" w:hAnsi="Aptos" w:cs="Times New Roman"/>
                      <w:color w:val="000000"/>
                      <w:sz w:val="16"/>
                      <w:szCs w:val="16"/>
                      <w:lang w:val="en-US"/>
                    </w:rPr>
                  </w:rPrChange>
                </w:rPr>
                <w:t>v19 or above</w:t>
              </w:r>
              <w:r w:rsidRPr="007176E5">
                <w:rPr>
                  <w:rFonts w:eastAsia="Times New Roman"/>
                  <w:color w:val="000000"/>
                  <w:lang w:val="en-US"/>
                  <w:rPrChange w:id="222"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223"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1EB3F7E9" w14:textId="77777777" w:rsidR="007176E5" w:rsidRPr="007176E5" w:rsidRDefault="007176E5" w:rsidP="007176E5">
            <w:pPr>
              <w:spacing w:before="100" w:beforeAutospacing="1" w:after="100" w:afterAutospacing="1" w:line="240" w:lineRule="auto"/>
              <w:textAlignment w:val="baseline"/>
              <w:rPr>
                <w:ins w:id="224" w:author="Audrey Ho" w:date="2025-11-11T11:22:00Z" w16du:dateUtc="2025-11-11T04:22:00Z"/>
                <w:rFonts w:eastAsia="Times New Roman"/>
                <w:color w:val="000000"/>
                <w:lang w:val="en-US"/>
                <w:rPrChange w:id="225" w:author="Audrey Ho" w:date="2025-11-11T11:26:00Z" w16du:dateUtc="2025-11-11T04:26:00Z">
                  <w:rPr>
                    <w:ins w:id="226" w:author="Audrey Ho" w:date="2025-11-11T11:22:00Z" w16du:dateUtc="2025-11-11T04:22:00Z"/>
                    <w:rFonts w:ascii="Times New Roman" w:eastAsia="Times New Roman" w:hAnsi="Times New Roman" w:cs="Times New Roman"/>
                    <w:color w:val="000000"/>
                    <w:sz w:val="24"/>
                    <w:szCs w:val="24"/>
                    <w:lang w:val="en-US"/>
                  </w:rPr>
                </w:rPrChange>
              </w:rPr>
            </w:pPr>
            <w:ins w:id="227" w:author="Audrey Ho" w:date="2025-11-11T11:22:00Z" w16du:dateUtc="2025-11-11T04:22:00Z">
              <w:r w:rsidRPr="007176E5">
                <w:rPr>
                  <w:rFonts w:eastAsia="Times New Roman"/>
                  <w:color w:val="000000"/>
                  <w:lang w:val="en-US"/>
                  <w:rPrChange w:id="228" w:author="Audrey Ho" w:date="2025-11-11T11:26:00Z" w16du:dateUtc="2025-11-11T04:26:00Z">
                    <w:rPr>
                      <w:rFonts w:ascii="Aptos" w:eastAsia="Times New Roman" w:hAnsi="Aptos" w:cs="Times New Roman"/>
                      <w:color w:val="000000"/>
                      <w:sz w:val="16"/>
                      <w:szCs w:val="16"/>
                      <w:lang w:val="en-US"/>
                    </w:rPr>
                  </w:rPrChange>
                </w:rPr>
                <w:t>Xây dựng giao diện cho người dùng</w:t>
              </w:r>
              <w:r w:rsidRPr="007176E5">
                <w:rPr>
                  <w:rFonts w:eastAsia="Times New Roman"/>
                  <w:color w:val="000000"/>
                  <w:lang w:val="en-US"/>
                  <w:rPrChange w:id="229" w:author="Audrey Ho" w:date="2025-11-11T11:26:00Z" w16du:dateUtc="2025-11-11T04:26:00Z">
                    <w:rPr>
                      <w:rFonts w:eastAsia="Times New Roman"/>
                      <w:color w:val="000000"/>
                      <w:sz w:val="16"/>
                      <w:szCs w:val="16"/>
                      <w:lang w:val="en-US"/>
                    </w:rPr>
                  </w:rPrChange>
                </w:rPr>
                <w:t>​</w:t>
              </w:r>
            </w:ins>
          </w:p>
        </w:tc>
      </w:tr>
      <w:tr w:rsidR="007176E5" w:rsidRPr="007176E5" w14:paraId="5891519E" w14:textId="77777777" w:rsidTr="007176E5">
        <w:trPr>
          <w:trHeight w:val="357"/>
          <w:ins w:id="230" w:author="Audrey Ho" w:date="2025-11-11T11:22:00Z"/>
          <w:trPrChange w:id="231" w:author="Audrey Ho" w:date="2025-11-11T11:23:00Z" w16du:dateUtc="2025-11-11T04:23:00Z">
            <w:trPr>
              <w:gridAfter w:val="0"/>
              <w:trHeight w:val="525"/>
            </w:trPr>
          </w:trPrChange>
        </w:trPr>
        <w:tc>
          <w:tcPr>
            <w:tcW w:w="2224" w:type="dxa"/>
            <w:tcBorders>
              <w:top w:val="single" w:sz="6" w:space="0" w:color="FDEADA"/>
              <w:left w:val="single" w:sz="6" w:space="0" w:color="FDEADA"/>
              <w:bottom w:val="single" w:sz="6" w:space="0" w:color="FDEADA"/>
              <w:right w:val="single" w:sz="6" w:space="0" w:color="FDEADA"/>
            </w:tcBorders>
            <w:hideMark/>
            <w:tcPrChange w:id="232"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4F3A6345" w14:textId="77777777" w:rsidR="007176E5" w:rsidRPr="007176E5" w:rsidRDefault="007176E5" w:rsidP="007176E5">
            <w:pPr>
              <w:spacing w:before="100" w:beforeAutospacing="1" w:after="100" w:afterAutospacing="1" w:line="240" w:lineRule="auto"/>
              <w:textAlignment w:val="baseline"/>
              <w:rPr>
                <w:ins w:id="233" w:author="Audrey Ho" w:date="2025-11-11T11:22:00Z" w16du:dateUtc="2025-11-11T04:22:00Z"/>
                <w:rFonts w:eastAsia="Times New Roman"/>
                <w:color w:val="000000"/>
                <w:lang w:val="en-US"/>
                <w:rPrChange w:id="234" w:author="Audrey Ho" w:date="2025-11-11T11:26:00Z" w16du:dateUtc="2025-11-11T04:26:00Z">
                  <w:rPr>
                    <w:ins w:id="235" w:author="Audrey Ho" w:date="2025-11-11T11:22:00Z" w16du:dateUtc="2025-11-11T04:22:00Z"/>
                    <w:rFonts w:ascii="Times New Roman" w:eastAsia="Times New Roman" w:hAnsi="Times New Roman" w:cs="Times New Roman"/>
                    <w:color w:val="000000"/>
                    <w:sz w:val="24"/>
                    <w:szCs w:val="24"/>
                    <w:lang w:val="en-US"/>
                  </w:rPr>
                </w:rPrChange>
              </w:rPr>
            </w:pPr>
            <w:ins w:id="236" w:author="Audrey Ho" w:date="2025-11-11T11:22:00Z" w16du:dateUtc="2025-11-11T04:22:00Z">
              <w:r w:rsidRPr="007176E5">
                <w:rPr>
                  <w:rFonts w:eastAsia="Times New Roman"/>
                  <w:color w:val="000000"/>
                  <w:lang w:val="en-US"/>
                  <w:rPrChange w:id="237" w:author="Audrey Ho" w:date="2025-11-11T11:26:00Z" w16du:dateUtc="2025-11-11T04:26:00Z">
                    <w:rPr>
                      <w:rFonts w:ascii="Aptos" w:eastAsia="Times New Roman" w:hAnsi="Aptos" w:cs="Times New Roman"/>
                      <w:color w:val="000000"/>
                      <w:sz w:val="16"/>
                      <w:szCs w:val="16"/>
                      <w:lang w:val="en-US"/>
                    </w:rPr>
                  </w:rPrChange>
                </w:rPr>
                <w:t>Typescript</w:t>
              </w:r>
              <w:r w:rsidRPr="007176E5">
                <w:rPr>
                  <w:rFonts w:eastAsia="Times New Roman"/>
                  <w:color w:val="000000"/>
                  <w:lang w:val="en-US"/>
                  <w:rPrChange w:id="238" w:author="Audrey Ho" w:date="2025-11-11T11:26:00Z" w16du:dateUtc="2025-11-11T04:26:00Z">
                    <w:rPr>
                      <w:rFonts w:eastAsia="Times New Roman"/>
                      <w:color w:val="000000"/>
                      <w:sz w:val="16"/>
                      <w:szCs w:val="16"/>
                      <w:lang w:val="en-US"/>
                    </w:rPr>
                  </w:rPrChange>
                </w:rPr>
                <w:t>​</w:t>
              </w:r>
            </w:ins>
          </w:p>
          <w:p w14:paraId="0DFF1FF7" w14:textId="77777777" w:rsidR="007176E5" w:rsidRPr="007176E5" w:rsidRDefault="007176E5" w:rsidP="007176E5">
            <w:pPr>
              <w:spacing w:before="100" w:beforeAutospacing="1" w:after="100" w:afterAutospacing="1" w:line="240" w:lineRule="auto"/>
              <w:textAlignment w:val="baseline"/>
              <w:rPr>
                <w:ins w:id="239" w:author="Audrey Ho" w:date="2025-11-11T11:22:00Z" w16du:dateUtc="2025-11-11T04:22:00Z"/>
                <w:rFonts w:eastAsia="Times New Roman"/>
                <w:color w:val="000000"/>
                <w:lang w:val="en-US"/>
                <w:rPrChange w:id="240" w:author="Audrey Ho" w:date="2025-11-11T11:26:00Z" w16du:dateUtc="2025-11-11T04:26:00Z">
                  <w:rPr>
                    <w:ins w:id="241" w:author="Audrey Ho" w:date="2025-11-11T11:22:00Z" w16du:dateUtc="2025-11-11T04:22:00Z"/>
                    <w:rFonts w:ascii="Times New Roman" w:eastAsia="Times New Roman" w:hAnsi="Times New Roman" w:cs="Times New Roman"/>
                    <w:color w:val="000000"/>
                    <w:sz w:val="24"/>
                    <w:szCs w:val="24"/>
                    <w:lang w:val="en-US"/>
                  </w:rPr>
                </w:rPrChange>
              </w:rPr>
            </w:pPr>
            <w:ins w:id="242" w:author="Audrey Ho" w:date="2025-11-11T11:22:00Z" w16du:dateUtc="2025-11-11T04:22:00Z">
              <w:r w:rsidRPr="007176E5">
                <w:rPr>
                  <w:rFonts w:eastAsia="Times New Roman"/>
                  <w:color w:val="000000"/>
                  <w:lang w:val="en-US"/>
                  <w:rPrChange w:id="243" w:author="Audrey Ho" w:date="2025-11-11T11:26:00Z" w16du:dateUtc="2025-11-11T04:26:00Z">
                    <w:rPr>
                      <w:rFonts w:ascii="Aptos" w:eastAsia="Times New Roman" w:hAnsi="Aptos" w:cs="Times New Roman"/>
                      <w:color w:val="000000"/>
                      <w:sz w:val="16"/>
                      <w:szCs w:val="16"/>
                      <w:lang w:val="en-US"/>
                    </w:rPr>
                  </w:rPrChange>
                </w:rPr>
                <w:t>v5 or above</w:t>
              </w:r>
              <w:r w:rsidRPr="007176E5">
                <w:rPr>
                  <w:rFonts w:eastAsia="Times New Roman"/>
                  <w:color w:val="000000"/>
                  <w:lang w:val="en-US"/>
                  <w:rPrChange w:id="244"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245"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0F7A0EAA" w14:textId="77777777" w:rsidR="007176E5" w:rsidRPr="007176E5" w:rsidRDefault="007176E5" w:rsidP="007176E5">
            <w:pPr>
              <w:spacing w:before="100" w:beforeAutospacing="1" w:after="100" w:afterAutospacing="1" w:line="240" w:lineRule="auto"/>
              <w:textAlignment w:val="baseline"/>
              <w:rPr>
                <w:ins w:id="246" w:author="Audrey Ho" w:date="2025-11-11T11:22:00Z" w16du:dateUtc="2025-11-11T04:22:00Z"/>
                <w:rFonts w:eastAsia="Times New Roman"/>
                <w:color w:val="000000"/>
                <w:lang w:val="en-US"/>
                <w:rPrChange w:id="247" w:author="Audrey Ho" w:date="2025-11-11T11:26:00Z" w16du:dateUtc="2025-11-11T04:26:00Z">
                  <w:rPr>
                    <w:ins w:id="248" w:author="Audrey Ho" w:date="2025-11-11T11:22:00Z" w16du:dateUtc="2025-11-11T04:22:00Z"/>
                    <w:rFonts w:ascii="Times New Roman" w:eastAsia="Times New Roman" w:hAnsi="Times New Roman" w:cs="Times New Roman"/>
                    <w:color w:val="000000"/>
                    <w:sz w:val="24"/>
                    <w:szCs w:val="24"/>
                    <w:lang w:val="en-US"/>
                  </w:rPr>
                </w:rPrChange>
              </w:rPr>
            </w:pPr>
            <w:ins w:id="249" w:author="Audrey Ho" w:date="2025-11-11T11:22:00Z" w16du:dateUtc="2025-11-11T04:22:00Z">
              <w:r w:rsidRPr="007176E5">
                <w:rPr>
                  <w:rFonts w:eastAsia="Times New Roman"/>
                  <w:color w:val="000000"/>
                  <w:lang w:val="en-US"/>
                  <w:rPrChange w:id="250" w:author="Audrey Ho" w:date="2025-11-11T11:26:00Z" w16du:dateUtc="2025-11-11T04:26:00Z">
                    <w:rPr>
                      <w:rFonts w:ascii="Aptos" w:eastAsia="Times New Roman" w:hAnsi="Aptos" w:cs="Times New Roman"/>
                      <w:color w:val="000000"/>
                      <w:sz w:val="16"/>
                      <w:szCs w:val="16"/>
                      <w:lang w:val="en-US"/>
                    </w:rPr>
                  </w:rPrChange>
                </w:rPr>
                <w:t>Ngôn ngữ, type-safety</w:t>
              </w:r>
              <w:r w:rsidRPr="007176E5">
                <w:rPr>
                  <w:rFonts w:eastAsia="Times New Roman"/>
                  <w:color w:val="000000"/>
                  <w:lang w:val="en-US"/>
                  <w:rPrChange w:id="251" w:author="Audrey Ho" w:date="2025-11-11T11:26:00Z" w16du:dateUtc="2025-11-11T04:26:00Z">
                    <w:rPr>
                      <w:rFonts w:eastAsia="Times New Roman"/>
                      <w:color w:val="000000"/>
                      <w:sz w:val="16"/>
                      <w:szCs w:val="16"/>
                      <w:lang w:val="en-US"/>
                    </w:rPr>
                  </w:rPrChange>
                </w:rPr>
                <w:t>​</w:t>
              </w:r>
            </w:ins>
          </w:p>
        </w:tc>
      </w:tr>
      <w:tr w:rsidR="007176E5" w:rsidRPr="007176E5" w14:paraId="413A92B4" w14:textId="77777777" w:rsidTr="007176E5">
        <w:trPr>
          <w:trHeight w:val="357"/>
          <w:ins w:id="252" w:author="Audrey Ho" w:date="2025-11-11T11:22:00Z"/>
          <w:trPrChange w:id="253" w:author="Audrey Ho" w:date="2025-11-11T11:23:00Z" w16du:dateUtc="2025-11-11T04:23:00Z">
            <w:trPr>
              <w:gridAfter w:val="0"/>
              <w:trHeight w:val="525"/>
            </w:trPr>
          </w:trPrChange>
        </w:trPr>
        <w:tc>
          <w:tcPr>
            <w:tcW w:w="2224" w:type="dxa"/>
            <w:tcBorders>
              <w:top w:val="single" w:sz="6" w:space="0" w:color="FDEADA"/>
              <w:left w:val="single" w:sz="6" w:space="0" w:color="FDEADA"/>
              <w:bottom w:val="single" w:sz="6" w:space="0" w:color="FDEADA"/>
              <w:right w:val="single" w:sz="6" w:space="0" w:color="FDEADA"/>
            </w:tcBorders>
            <w:hideMark/>
            <w:tcPrChange w:id="254"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59F50DA3" w14:textId="77777777" w:rsidR="007176E5" w:rsidRPr="007176E5" w:rsidRDefault="007176E5" w:rsidP="007176E5">
            <w:pPr>
              <w:spacing w:before="100" w:beforeAutospacing="1" w:after="100" w:afterAutospacing="1" w:line="240" w:lineRule="auto"/>
              <w:textAlignment w:val="baseline"/>
              <w:rPr>
                <w:ins w:id="255" w:author="Audrey Ho" w:date="2025-11-11T11:22:00Z" w16du:dateUtc="2025-11-11T04:22:00Z"/>
                <w:rFonts w:eastAsia="Times New Roman"/>
                <w:color w:val="000000"/>
                <w:lang w:val="en-US"/>
                <w:rPrChange w:id="256" w:author="Audrey Ho" w:date="2025-11-11T11:26:00Z" w16du:dateUtc="2025-11-11T04:26:00Z">
                  <w:rPr>
                    <w:ins w:id="257" w:author="Audrey Ho" w:date="2025-11-11T11:22:00Z" w16du:dateUtc="2025-11-11T04:22:00Z"/>
                    <w:rFonts w:ascii="Times New Roman" w:eastAsia="Times New Roman" w:hAnsi="Times New Roman" w:cs="Times New Roman"/>
                    <w:color w:val="000000"/>
                    <w:sz w:val="24"/>
                    <w:szCs w:val="24"/>
                    <w:lang w:val="en-US"/>
                  </w:rPr>
                </w:rPrChange>
              </w:rPr>
            </w:pPr>
            <w:ins w:id="258" w:author="Audrey Ho" w:date="2025-11-11T11:22:00Z" w16du:dateUtc="2025-11-11T04:22:00Z">
              <w:r w:rsidRPr="007176E5">
                <w:rPr>
                  <w:rFonts w:eastAsia="Times New Roman"/>
                  <w:color w:val="000000"/>
                  <w:lang w:val="en-US"/>
                  <w:rPrChange w:id="259" w:author="Audrey Ho" w:date="2025-11-11T11:26:00Z" w16du:dateUtc="2025-11-11T04:26:00Z">
                    <w:rPr>
                      <w:rFonts w:ascii="Aptos" w:eastAsia="Times New Roman" w:hAnsi="Aptos" w:cs="Times New Roman"/>
                      <w:color w:val="000000"/>
                      <w:sz w:val="16"/>
                      <w:szCs w:val="16"/>
                      <w:lang w:val="en-US"/>
                    </w:rPr>
                  </w:rPrChange>
                </w:rPr>
                <w:t>Vitest</w:t>
              </w:r>
              <w:r w:rsidRPr="007176E5">
                <w:rPr>
                  <w:rFonts w:eastAsia="Times New Roman"/>
                  <w:color w:val="000000"/>
                  <w:lang w:val="en-US"/>
                  <w:rPrChange w:id="260"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261"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29190DFE" w14:textId="77777777" w:rsidR="007176E5" w:rsidRPr="007176E5" w:rsidRDefault="007176E5" w:rsidP="007176E5">
            <w:pPr>
              <w:spacing w:before="100" w:beforeAutospacing="1" w:after="100" w:afterAutospacing="1" w:line="240" w:lineRule="auto"/>
              <w:textAlignment w:val="baseline"/>
              <w:rPr>
                <w:ins w:id="262" w:author="Audrey Ho" w:date="2025-11-11T11:22:00Z" w16du:dateUtc="2025-11-11T04:22:00Z"/>
                <w:rFonts w:eastAsia="Times New Roman"/>
                <w:color w:val="000000"/>
                <w:lang w:val="en-US"/>
                <w:rPrChange w:id="263" w:author="Audrey Ho" w:date="2025-11-11T11:26:00Z" w16du:dateUtc="2025-11-11T04:26:00Z">
                  <w:rPr>
                    <w:ins w:id="264" w:author="Audrey Ho" w:date="2025-11-11T11:22:00Z" w16du:dateUtc="2025-11-11T04:22:00Z"/>
                    <w:rFonts w:ascii="Times New Roman" w:eastAsia="Times New Roman" w:hAnsi="Times New Roman" w:cs="Times New Roman"/>
                    <w:color w:val="000000"/>
                    <w:sz w:val="24"/>
                    <w:szCs w:val="24"/>
                    <w:lang w:val="en-US"/>
                  </w:rPr>
                </w:rPrChange>
              </w:rPr>
            </w:pPr>
            <w:ins w:id="265" w:author="Audrey Ho" w:date="2025-11-11T11:22:00Z" w16du:dateUtc="2025-11-11T04:22:00Z">
              <w:r w:rsidRPr="007176E5">
                <w:rPr>
                  <w:rFonts w:eastAsia="Times New Roman"/>
                  <w:color w:val="000000"/>
                  <w:lang w:val="en-US"/>
                  <w:rPrChange w:id="266" w:author="Audrey Ho" w:date="2025-11-11T11:26:00Z" w16du:dateUtc="2025-11-11T04:26:00Z">
                    <w:rPr>
                      <w:rFonts w:ascii="Aptos" w:eastAsia="Times New Roman" w:hAnsi="Aptos" w:cs="Times New Roman"/>
                      <w:color w:val="000000"/>
                      <w:sz w:val="16"/>
                      <w:szCs w:val="16"/>
                      <w:lang w:val="en-US"/>
                    </w:rPr>
                  </w:rPrChange>
                </w:rPr>
                <w:t>Dev server &amp; build (Next: SSR/SSG, routing)</w:t>
              </w:r>
              <w:r w:rsidRPr="007176E5">
                <w:rPr>
                  <w:rFonts w:eastAsia="Times New Roman"/>
                  <w:color w:val="000000"/>
                  <w:lang w:val="en-US"/>
                  <w:rPrChange w:id="267" w:author="Audrey Ho" w:date="2025-11-11T11:26:00Z" w16du:dateUtc="2025-11-11T04:26:00Z">
                    <w:rPr>
                      <w:rFonts w:eastAsia="Times New Roman"/>
                      <w:color w:val="000000"/>
                      <w:sz w:val="16"/>
                      <w:szCs w:val="16"/>
                      <w:lang w:val="en-US"/>
                    </w:rPr>
                  </w:rPrChange>
                </w:rPr>
                <w:t>​</w:t>
              </w:r>
            </w:ins>
          </w:p>
        </w:tc>
      </w:tr>
      <w:tr w:rsidR="007176E5" w:rsidRPr="007176E5" w14:paraId="665F76C2" w14:textId="77777777" w:rsidTr="007176E5">
        <w:trPr>
          <w:trHeight w:val="265"/>
          <w:ins w:id="268" w:author="Audrey Ho" w:date="2025-11-11T11:22:00Z"/>
          <w:trPrChange w:id="269" w:author="Audrey Ho" w:date="2025-11-11T11:23:00Z" w16du:dateUtc="2025-11-11T04:23:00Z">
            <w:trPr>
              <w:gridAfter w:val="0"/>
              <w:trHeight w:val="390"/>
            </w:trPr>
          </w:trPrChange>
        </w:trPr>
        <w:tc>
          <w:tcPr>
            <w:tcW w:w="2224" w:type="dxa"/>
            <w:tcBorders>
              <w:top w:val="single" w:sz="6" w:space="0" w:color="FDEADA"/>
              <w:left w:val="single" w:sz="6" w:space="0" w:color="FDEADA"/>
              <w:bottom w:val="single" w:sz="6" w:space="0" w:color="FDEADA"/>
              <w:right w:val="single" w:sz="6" w:space="0" w:color="FDEADA"/>
            </w:tcBorders>
            <w:hideMark/>
            <w:tcPrChange w:id="270"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7F1ADD87" w14:textId="77777777" w:rsidR="007176E5" w:rsidRPr="007176E5" w:rsidRDefault="007176E5" w:rsidP="007176E5">
            <w:pPr>
              <w:spacing w:before="100" w:beforeAutospacing="1" w:after="100" w:afterAutospacing="1" w:line="240" w:lineRule="auto"/>
              <w:textAlignment w:val="baseline"/>
              <w:rPr>
                <w:ins w:id="271" w:author="Audrey Ho" w:date="2025-11-11T11:22:00Z" w16du:dateUtc="2025-11-11T04:22:00Z"/>
                <w:rFonts w:eastAsia="Times New Roman"/>
                <w:color w:val="000000"/>
                <w:lang w:val="en-US"/>
                <w:rPrChange w:id="272" w:author="Audrey Ho" w:date="2025-11-11T11:26:00Z" w16du:dateUtc="2025-11-11T04:26:00Z">
                  <w:rPr>
                    <w:ins w:id="273" w:author="Audrey Ho" w:date="2025-11-11T11:22:00Z" w16du:dateUtc="2025-11-11T04:22:00Z"/>
                    <w:rFonts w:ascii="Times New Roman" w:eastAsia="Times New Roman" w:hAnsi="Times New Roman" w:cs="Times New Roman"/>
                    <w:color w:val="000000"/>
                    <w:sz w:val="24"/>
                    <w:szCs w:val="24"/>
                    <w:lang w:val="en-US"/>
                  </w:rPr>
                </w:rPrChange>
              </w:rPr>
            </w:pPr>
            <w:ins w:id="274" w:author="Audrey Ho" w:date="2025-11-11T11:22:00Z" w16du:dateUtc="2025-11-11T04:22:00Z">
              <w:r w:rsidRPr="007176E5">
                <w:rPr>
                  <w:rFonts w:eastAsia="Times New Roman"/>
                  <w:color w:val="000000"/>
                  <w:lang w:val="en-US"/>
                  <w:rPrChange w:id="275" w:author="Audrey Ho" w:date="2025-11-11T11:26:00Z" w16du:dateUtc="2025-11-11T04:26:00Z">
                    <w:rPr>
                      <w:rFonts w:ascii="Aptos" w:eastAsia="Times New Roman" w:hAnsi="Aptos" w:cs="Times New Roman"/>
                      <w:color w:val="000000"/>
                      <w:sz w:val="16"/>
                      <w:szCs w:val="16"/>
                      <w:lang w:val="en-US"/>
                    </w:rPr>
                  </w:rPrChange>
                </w:rPr>
                <w:t>Tailwind CSS, </w:t>
              </w:r>
              <w:r w:rsidRPr="007176E5">
                <w:rPr>
                  <w:rFonts w:eastAsia="Times New Roman"/>
                  <w:color w:val="1D1C1D"/>
                  <w:lang w:val="en-US"/>
                  <w:rPrChange w:id="276" w:author="Audrey Ho" w:date="2025-11-11T11:26:00Z" w16du:dateUtc="2025-11-11T04:26:00Z">
                    <w:rPr>
                      <w:rFonts w:ascii="Aptos" w:eastAsia="Times New Roman" w:hAnsi="Aptos" w:cs="Times New Roman"/>
                      <w:color w:val="1D1C1D"/>
                      <w:sz w:val="16"/>
                      <w:szCs w:val="16"/>
                      <w:lang w:val="en-US"/>
                    </w:rPr>
                  </w:rPrChange>
                </w:rPr>
                <w:t>ShadCN</w:t>
              </w:r>
              <w:r w:rsidRPr="007176E5">
                <w:rPr>
                  <w:rFonts w:eastAsia="Times New Roman"/>
                  <w:color w:val="000000"/>
                  <w:lang w:val="en-US"/>
                  <w:rPrChange w:id="277"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278"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44B17197" w14:textId="77777777" w:rsidR="007176E5" w:rsidRPr="007176E5" w:rsidRDefault="007176E5" w:rsidP="007176E5">
            <w:pPr>
              <w:spacing w:before="100" w:beforeAutospacing="1" w:after="100" w:afterAutospacing="1" w:line="240" w:lineRule="auto"/>
              <w:textAlignment w:val="baseline"/>
              <w:rPr>
                <w:ins w:id="279" w:author="Audrey Ho" w:date="2025-11-11T11:22:00Z" w16du:dateUtc="2025-11-11T04:22:00Z"/>
                <w:rFonts w:eastAsia="Times New Roman"/>
                <w:color w:val="000000"/>
                <w:lang w:val="en-US"/>
                <w:rPrChange w:id="280" w:author="Audrey Ho" w:date="2025-11-11T11:26:00Z" w16du:dateUtc="2025-11-11T04:26:00Z">
                  <w:rPr>
                    <w:ins w:id="281" w:author="Audrey Ho" w:date="2025-11-11T11:22:00Z" w16du:dateUtc="2025-11-11T04:22:00Z"/>
                    <w:rFonts w:ascii="Times New Roman" w:eastAsia="Times New Roman" w:hAnsi="Times New Roman" w:cs="Times New Roman"/>
                    <w:color w:val="000000"/>
                    <w:sz w:val="24"/>
                    <w:szCs w:val="24"/>
                    <w:lang w:val="en-US"/>
                  </w:rPr>
                </w:rPrChange>
              </w:rPr>
            </w:pPr>
            <w:ins w:id="282" w:author="Audrey Ho" w:date="2025-11-11T11:22:00Z" w16du:dateUtc="2025-11-11T04:22:00Z">
              <w:r w:rsidRPr="007176E5">
                <w:rPr>
                  <w:rFonts w:eastAsia="Times New Roman"/>
                  <w:color w:val="000000"/>
                  <w:lang w:val="en-US"/>
                  <w:rPrChange w:id="283" w:author="Audrey Ho" w:date="2025-11-11T11:26:00Z" w16du:dateUtc="2025-11-11T04:26:00Z">
                    <w:rPr>
                      <w:rFonts w:ascii="Aptos" w:eastAsia="Times New Roman" w:hAnsi="Aptos" w:cs="Times New Roman"/>
                      <w:color w:val="000000"/>
                      <w:sz w:val="16"/>
                      <w:szCs w:val="16"/>
                      <w:lang w:val="en-US"/>
                    </w:rPr>
                  </w:rPrChange>
                </w:rPr>
                <w:t>User Interface libraries</w:t>
              </w:r>
              <w:r w:rsidRPr="007176E5">
                <w:rPr>
                  <w:rFonts w:eastAsia="Times New Roman"/>
                  <w:color w:val="000000"/>
                  <w:lang w:val="en-US"/>
                  <w:rPrChange w:id="284" w:author="Audrey Ho" w:date="2025-11-11T11:26:00Z" w16du:dateUtc="2025-11-11T04:26:00Z">
                    <w:rPr>
                      <w:rFonts w:eastAsia="Times New Roman"/>
                      <w:color w:val="000000"/>
                      <w:sz w:val="16"/>
                      <w:szCs w:val="16"/>
                      <w:lang w:val="en-US"/>
                    </w:rPr>
                  </w:rPrChange>
                </w:rPr>
                <w:t>​</w:t>
              </w:r>
            </w:ins>
          </w:p>
        </w:tc>
      </w:tr>
      <w:tr w:rsidR="007176E5" w:rsidRPr="007176E5" w14:paraId="3E652454" w14:textId="77777777" w:rsidTr="007176E5">
        <w:trPr>
          <w:trHeight w:val="224"/>
          <w:ins w:id="285" w:author="Audrey Ho" w:date="2025-11-11T11:22:00Z"/>
          <w:trPrChange w:id="286" w:author="Audrey Ho" w:date="2025-11-11T11:23:00Z" w16du:dateUtc="2025-11-11T04:23:00Z">
            <w:trPr>
              <w:gridAfter w:val="0"/>
              <w:trHeight w:val="330"/>
            </w:trPr>
          </w:trPrChange>
        </w:trPr>
        <w:tc>
          <w:tcPr>
            <w:tcW w:w="2224" w:type="dxa"/>
            <w:tcBorders>
              <w:top w:val="single" w:sz="6" w:space="0" w:color="FDEADA"/>
              <w:left w:val="single" w:sz="6" w:space="0" w:color="FDEADA"/>
              <w:bottom w:val="single" w:sz="6" w:space="0" w:color="FDEADA"/>
              <w:right w:val="single" w:sz="6" w:space="0" w:color="FDEADA"/>
            </w:tcBorders>
            <w:hideMark/>
            <w:tcPrChange w:id="287"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775BE68F" w14:textId="77777777" w:rsidR="007176E5" w:rsidRPr="007176E5" w:rsidRDefault="007176E5" w:rsidP="007176E5">
            <w:pPr>
              <w:spacing w:before="100" w:beforeAutospacing="1" w:after="100" w:afterAutospacing="1" w:line="240" w:lineRule="auto"/>
              <w:textAlignment w:val="baseline"/>
              <w:rPr>
                <w:ins w:id="288" w:author="Audrey Ho" w:date="2025-11-11T11:22:00Z" w16du:dateUtc="2025-11-11T04:22:00Z"/>
                <w:rFonts w:eastAsia="Times New Roman"/>
                <w:color w:val="000000"/>
                <w:lang w:val="en-US"/>
                <w:rPrChange w:id="289" w:author="Audrey Ho" w:date="2025-11-11T11:26:00Z" w16du:dateUtc="2025-11-11T04:26:00Z">
                  <w:rPr>
                    <w:ins w:id="290" w:author="Audrey Ho" w:date="2025-11-11T11:22:00Z" w16du:dateUtc="2025-11-11T04:22:00Z"/>
                    <w:rFonts w:ascii="Times New Roman" w:eastAsia="Times New Roman" w:hAnsi="Times New Roman" w:cs="Times New Roman"/>
                    <w:color w:val="000000"/>
                    <w:sz w:val="24"/>
                    <w:szCs w:val="24"/>
                    <w:lang w:val="en-US"/>
                  </w:rPr>
                </w:rPrChange>
              </w:rPr>
            </w:pPr>
            <w:ins w:id="291" w:author="Audrey Ho" w:date="2025-11-11T11:22:00Z" w16du:dateUtc="2025-11-11T04:22:00Z">
              <w:r w:rsidRPr="007176E5">
                <w:rPr>
                  <w:rFonts w:eastAsia="Times New Roman"/>
                  <w:color w:val="1D1C1D"/>
                  <w:lang w:val="en-US"/>
                  <w:rPrChange w:id="292" w:author="Audrey Ho" w:date="2025-11-11T11:26:00Z" w16du:dateUtc="2025-11-11T04:26:00Z">
                    <w:rPr>
                      <w:rFonts w:ascii="Aptos" w:eastAsia="Times New Roman" w:hAnsi="Aptos" w:cs="Times New Roman"/>
                      <w:color w:val="1D1C1D"/>
                      <w:sz w:val="16"/>
                      <w:szCs w:val="16"/>
                      <w:lang w:val="en-US"/>
                    </w:rPr>
                  </w:rPrChange>
                </w:rPr>
                <w:t>Zustand</w:t>
              </w:r>
              <w:r w:rsidRPr="007176E5">
                <w:rPr>
                  <w:rFonts w:eastAsia="Times New Roman"/>
                  <w:color w:val="000000"/>
                  <w:lang w:val="en-US"/>
                  <w:rPrChange w:id="293"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294"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1BA90658" w14:textId="77777777" w:rsidR="007176E5" w:rsidRPr="007176E5" w:rsidRDefault="007176E5" w:rsidP="007176E5">
            <w:pPr>
              <w:spacing w:before="100" w:beforeAutospacing="1" w:after="100" w:afterAutospacing="1" w:line="240" w:lineRule="auto"/>
              <w:textAlignment w:val="baseline"/>
              <w:rPr>
                <w:ins w:id="295" w:author="Audrey Ho" w:date="2025-11-11T11:22:00Z" w16du:dateUtc="2025-11-11T04:22:00Z"/>
                <w:rFonts w:eastAsia="Times New Roman"/>
                <w:color w:val="000000"/>
                <w:lang w:val="en-US"/>
                <w:rPrChange w:id="296" w:author="Audrey Ho" w:date="2025-11-11T11:26:00Z" w16du:dateUtc="2025-11-11T04:26:00Z">
                  <w:rPr>
                    <w:ins w:id="297" w:author="Audrey Ho" w:date="2025-11-11T11:22:00Z" w16du:dateUtc="2025-11-11T04:22:00Z"/>
                    <w:rFonts w:ascii="Times New Roman" w:eastAsia="Times New Roman" w:hAnsi="Times New Roman" w:cs="Times New Roman"/>
                    <w:color w:val="000000"/>
                    <w:sz w:val="24"/>
                    <w:szCs w:val="24"/>
                    <w:lang w:val="en-US"/>
                  </w:rPr>
                </w:rPrChange>
              </w:rPr>
            </w:pPr>
            <w:ins w:id="298" w:author="Audrey Ho" w:date="2025-11-11T11:22:00Z" w16du:dateUtc="2025-11-11T04:22:00Z">
              <w:r w:rsidRPr="007176E5">
                <w:rPr>
                  <w:rFonts w:eastAsia="Times New Roman"/>
                  <w:color w:val="000000"/>
                  <w:lang w:val="en-US"/>
                  <w:rPrChange w:id="299" w:author="Audrey Ho" w:date="2025-11-11T11:26:00Z" w16du:dateUtc="2025-11-11T04:26:00Z">
                    <w:rPr>
                      <w:rFonts w:ascii="Aptos" w:eastAsia="Times New Roman" w:hAnsi="Aptos" w:cs="Times New Roman"/>
                      <w:color w:val="000000"/>
                      <w:sz w:val="16"/>
                      <w:szCs w:val="16"/>
                      <w:lang w:val="en-US"/>
                    </w:rPr>
                  </w:rPrChange>
                </w:rPr>
                <w:t>State management</w:t>
              </w:r>
              <w:r w:rsidRPr="007176E5">
                <w:rPr>
                  <w:rFonts w:eastAsia="Times New Roman"/>
                  <w:color w:val="000000"/>
                  <w:lang w:val="en-US"/>
                  <w:rPrChange w:id="300" w:author="Audrey Ho" w:date="2025-11-11T11:26:00Z" w16du:dateUtc="2025-11-11T04:26:00Z">
                    <w:rPr>
                      <w:rFonts w:eastAsia="Times New Roman"/>
                      <w:color w:val="000000"/>
                      <w:sz w:val="16"/>
                      <w:szCs w:val="16"/>
                      <w:lang w:val="en-US"/>
                    </w:rPr>
                  </w:rPrChange>
                </w:rPr>
                <w:t>​</w:t>
              </w:r>
            </w:ins>
          </w:p>
        </w:tc>
      </w:tr>
      <w:tr w:rsidR="007176E5" w:rsidRPr="007176E5" w14:paraId="7BDC95EC" w14:textId="77777777" w:rsidTr="007176E5">
        <w:trPr>
          <w:trHeight w:val="224"/>
          <w:ins w:id="301" w:author="Audrey Ho" w:date="2025-11-11T11:22:00Z"/>
          <w:trPrChange w:id="302" w:author="Audrey Ho" w:date="2025-11-11T11:23:00Z" w16du:dateUtc="2025-11-11T04:23:00Z">
            <w:trPr>
              <w:gridAfter w:val="0"/>
              <w:trHeight w:val="330"/>
            </w:trPr>
          </w:trPrChange>
        </w:trPr>
        <w:tc>
          <w:tcPr>
            <w:tcW w:w="2224" w:type="dxa"/>
            <w:tcBorders>
              <w:top w:val="single" w:sz="6" w:space="0" w:color="FDEADA"/>
              <w:left w:val="single" w:sz="6" w:space="0" w:color="FDEADA"/>
              <w:bottom w:val="single" w:sz="6" w:space="0" w:color="FDEADA"/>
              <w:right w:val="single" w:sz="6" w:space="0" w:color="FDEADA"/>
            </w:tcBorders>
            <w:hideMark/>
            <w:tcPrChange w:id="303"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492F737F" w14:textId="77777777" w:rsidR="007176E5" w:rsidRPr="007176E5" w:rsidRDefault="007176E5" w:rsidP="007176E5">
            <w:pPr>
              <w:spacing w:before="100" w:beforeAutospacing="1" w:after="100" w:afterAutospacing="1" w:line="240" w:lineRule="auto"/>
              <w:textAlignment w:val="baseline"/>
              <w:rPr>
                <w:ins w:id="304" w:author="Audrey Ho" w:date="2025-11-11T11:22:00Z" w16du:dateUtc="2025-11-11T04:22:00Z"/>
                <w:rFonts w:eastAsia="Times New Roman"/>
                <w:color w:val="000000"/>
                <w:lang w:val="en-US"/>
                <w:rPrChange w:id="305" w:author="Audrey Ho" w:date="2025-11-11T11:26:00Z" w16du:dateUtc="2025-11-11T04:26:00Z">
                  <w:rPr>
                    <w:ins w:id="306" w:author="Audrey Ho" w:date="2025-11-11T11:22:00Z" w16du:dateUtc="2025-11-11T04:22:00Z"/>
                    <w:rFonts w:ascii="Times New Roman" w:eastAsia="Times New Roman" w:hAnsi="Times New Roman" w:cs="Times New Roman"/>
                    <w:color w:val="000000"/>
                    <w:sz w:val="24"/>
                    <w:szCs w:val="24"/>
                    <w:lang w:val="en-US"/>
                  </w:rPr>
                </w:rPrChange>
              </w:rPr>
            </w:pPr>
            <w:ins w:id="307" w:author="Audrey Ho" w:date="2025-11-11T11:22:00Z" w16du:dateUtc="2025-11-11T04:22:00Z">
              <w:r w:rsidRPr="007176E5">
                <w:rPr>
                  <w:rFonts w:eastAsia="Times New Roman"/>
                  <w:color w:val="000000"/>
                  <w:lang w:val="en-US"/>
                  <w:rPrChange w:id="308" w:author="Audrey Ho" w:date="2025-11-11T11:26:00Z" w16du:dateUtc="2025-11-11T04:26:00Z">
                    <w:rPr>
                      <w:rFonts w:ascii="Aptos" w:eastAsia="Times New Roman" w:hAnsi="Aptos" w:cs="Times New Roman"/>
                      <w:color w:val="000000"/>
                      <w:sz w:val="16"/>
                      <w:szCs w:val="16"/>
                      <w:lang w:val="en-US"/>
                    </w:rPr>
                  </w:rPrChange>
                </w:rPr>
                <w:t>Axios</w:t>
              </w:r>
              <w:r w:rsidRPr="007176E5">
                <w:rPr>
                  <w:rFonts w:eastAsia="Times New Roman"/>
                  <w:color w:val="000000"/>
                  <w:lang w:val="en-US"/>
                  <w:rPrChange w:id="309"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310"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3C6EA5D4" w14:textId="77777777" w:rsidR="007176E5" w:rsidRPr="007176E5" w:rsidRDefault="007176E5" w:rsidP="007176E5">
            <w:pPr>
              <w:spacing w:before="100" w:beforeAutospacing="1" w:after="100" w:afterAutospacing="1" w:line="240" w:lineRule="auto"/>
              <w:textAlignment w:val="baseline"/>
              <w:rPr>
                <w:ins w:id="311" w:author="Audrey Ho" w:date="2025-11-11T11:22:00Z" w16du:dateUtc="2025-11-11T04:22:00Z"/>
                <w:rFonts w:eastAsia="Times New Roman"/>
                <w:color w:val="000000"/>
                <w:lang w:val="en-US"/>
                <w:rPrChange w:id="312" w:author="Audrey Ho" w:date="2025-11-11T11:26:00Z" w16du:dateUtc="2025-11-11T04:26:00Z">
                  <w:rPr>
                    <w:ins w:id="313" w:author="Audrey Ho" w:date="2025-11-11T11:22:00Z" w16du:dateUtc="2025-11-11T04:22:00Z"/>
                    <w:rFonts w:ascii="Times New Roman" w:eastAsia="Times New Roman" w:hAnsi="Times New Roman" w:cs="Times New Roman"/>
                    <w:color w:val="000000"/>
                    <w:sz w:val="24"/>
                    <w:szCs w:val="24"/>
                    <w:lang w:val="en-US"/>
                  </w:rPr>
                </w:rPrChange>
              </w:rPr>
            </w:pPr>
            <w:ins w:id="314" w:author="Audrey Ho" w:date="2025-11-11T11:22:00Z" w16du:dateUtc="2025-11-11T04:22:00Z">
              <w:r w:rsidRPr="007176E5">
                <w:rPr>
                  <w:rFonts w:eastAsia="Times New Roman"/>
                  <w:color w:val="000000"/>
                  <w:lang w:val="en-US"/>
                  <w:rPrChange w:id="315" w:author="Audrey Ho" w:date="2025-11-11T11:26:00Z" w16du:dateUtc="2025-11-11T04:26:00Z">
                    <w:rPr>
                      <w:rFonts w:ascii="Aptos" w:eastAsia="Times New Roman" w:hAnsi="Aptos" w:cs="Times New Roman"/>
                      <w:color w:val="000000"/>
                      <w:sz w:val="16"/>
                      <w:szCs w:val="16"/>
                      <w:lang w:val="en-US"/>
                    </w:rPr>
                  </w:rPrChange>
                </w:rPr>
                <w:t>Networking</w:t>
              </w:r>
              <w:r w:rsidRPr="007176E5">
                <w:rPr>
                  <w:rFonts w:eastAsia="Times New Roman"/>
                  <w:color w:val="000000"/>
                  <w:lang w:val="en-US"/>
                  <w:rPrChange w:id="316" w:author="Audrey Ho" w:date="2025-11-11T11:26:00Z" w16du:dateUtc="2025-11-11T04:26:00Z">
                    <w:rPr>
                      <w:rFonts w:eastAsia="Times New Roman"/>
                      <w:color w:val="000000"/>
                      <w:sz w:val="16"/>
                      <w:szCs w:val="16"/>
                      <w:lang w:val="en-US"/>
                    </w:rPr>
                  </w:rPrChange>
                </w:rPr>
                <w:t>​</w:t>
              </w:r>
            </w:ins>
          </w:p>
        </w:tc>
      </w:tr>
      <w:tr w:rsidR="007176E5" w:rsidRPr="007176E5" w14:paraId="7288632B" w14:textId="77777777" w:rsidTr="007176E5">
        <w:trPr>
          <w:trHeight w:val="224"/>
          <w:ins w:id="317" w:author="Audrey Ho" w:date="2025-11-11T11:22:00Z"/>
          <w:trPrChange w:id="318" w:author="Audrey Ho" w:date="2025-11-11T11:23:00Z" w16du:dateUtc="2025-11-11T04:23:00Z">
            <w:trPr>
              <w:gridAfter w:val="0"/>
              <w:trHeight w:val="330"/>
            </w:trPr>
          </w:trPrChange>
        </w:trPr>
        <w:tc>
          <w:tcPr>
            <w:tcW w:w="2224" w:type="dxa"/>
            <w:tcBorders>
              <w:top w:val="single" w:sz="6" w:space="0" w:color="FDEADA"/>
              <w:left w:val="single" w:sz="6" w:space="0" w:color="FDEADA"/>
              <w:bottom w:val="single" w:sz="6" w:space="0" w:color="FDEADA"/>
              <w:right w:val="single" w:sz="6" w:space="0" w:color="FDEADA"/>
            </w:tcBorders>
            <w:hideMark/>
            <w:tcPrChange w:id="319" w:author="Audrey Ho" w:date="2025-11-11T11:23:00Z" w16du:dateUtc="2025-11-11T04:23:00Z">
              <w:tcPr>
                <w:tcW w:w="2265" w:type="dxa"/>
                <w:tcBorders>
                  <w:top w:val="single" w:sz="6" w:space="0" w:color="FDEADA"/>
                  <w:left w:val="single" w:sz="6" w:space="0" w:color="FDEADA"/>
                  <w:bottom w:val="single" w:sz="6" w:space="0" w:color="FDEADA"/>
                  <w:right w:val="single" w:sz="6" w:space="0" w:color="FDEADA"/>
                </w:tcBorders>
                <w:hideMark/>
              </w:tcPr>
            </w:tcPrChange>
          </w:tcPr>
          <w:p w14:paraId="58706BC1" w14:textId="77777777" w:rsidR="007176E5" w:rsidRPr="007176E5" w:rsidRDefault="007176E5" w:rsidP="007176E5">
            <w:pPr>
              <w:spacing w:before="100" w:beforeAutospacing="1" w:after="100" w:afterAutospacing="1" w:line="240" w:lineRule="auto"/>
              <w:textAlignment w:val="baseline"/>
              <w:rPr>
                <w:ins w:id="320" w:author="Audrey Ho" w:date="2025-11-11T11:22:00Z" w16du:dateUtc="2025-11-11T04:22:00Z"/>
                <w:rFonts w:eastAsia="Times New Roman"/>
                <w:color w:val="000000"/>
                <w:lang w:val="en-US"/>
                <w:rPrChange w:id="321" w:author="Audrey Ho" w:date="2025-11-11T11:26:00Z" w16du:dateUtc="2025-11-11T04:26:00Z">
                  <w:rPr>
                    <w:ins w:id="322" w:author="Audrey Ho" w:date="2025-11-11T11:22:00Z" w16du:dateUtc="2025-11-11T04:22:00Z"/>
                    <w:rFonts w:ascii="Times New Roman" w:eastAsia="Times New Roman" w:hAnsi="Times New Roman" w:cs="Times New Roman"/>
                    <w:color w:val="000000"/>
                    <w:sz w:val="24"/>
                    <w:szCs w:val="24"/>
                    <w:lang w:val="en-US"/>
                  </w:rPr>
                </w:rPrChange>
              </w:rPr>
            </w:pPr>
            <w:ins w:id="323" w:author="Audrey Ho" w:date="2025-11-11T11:22:00Z" w16du:dateUtc="2025-11-11T04:22:00Z">
              <w:r w:rsidRPr="007176E5">
                <w:rPr>
                  <w:rFonts w:eastAsia="Times New Roman"/>
                  <w:color w:val="000000"/>
                  <w:lang w:val="en-US"/>
                  <w:rPrChange w:id="324" w:author="Audrey Ho" w:date="2025-11-11T11:26:00Z" w16du:dateUtc="2025-11-11T04:26:00Z">
                    <w:rPr>
                      <w:rFonts w:ascii="Aptos" w:eastAsia="Times New Roman" w:hAnsi="Aptos" w:cs="Times New Roman"/>
                      <w:color w:val="000000"/>
                      <w:sz w:val="16"/>
                      <w:szCs w:val="16"/>
                      <w:lang w:val="en-US"/>
                    </w:rPr>
                  </w:rPrChange>
                </w:rPr>
                <w:t>Firebase</w:t>
              </w:r>
              <w:r w:rsidRPr="007176E5">
                <w:rPr>
                  <w:rFonts w:eastAsia="Times New Roman"/>
                  <w:color w:val="000000"/>
                  <w:lang w:val="en-US"/>
                  <w:rPrChange w:id="325" w:author="Audrey Ho" w:date="2025-11-11T11:26:00Z" w16du:dateUtc="2025-11-11T04:26:00Z">
                    <w:rPr>
                      <w:rFonts w:eastAsia="Times New Roman"/>
                      <w:color w:val="000000"/>
                      <w:sz w:val="16"/>
                      <w:szCs w:val="16"/>
                      <w:lang w:val="en-US"/>
                    </w:rPr>
                  </w:rPrChange>
                </w:rPr>
                <w:t>​</w:t>
              </w:r>
            </w:ins>
          </w:p>
        </w:tc>
        <w:tc>
          <w:tcPr>
            <w:tcW w:w="5498" w:type="dxa"/>
            <w:tcBorders>
              <w:top w:val="single" w:sz="6" w:space="0" w:color="FDEADA"/>
              <w:left w:val="single" w:sz="6" w:space="0" w:color="FDEADA"/>
              <w:bottom w:val="single" w:sz="6" w:space="0" w:color="FDEADA"/>
              <w:right w:val="single" w:sz="6" w:space="0" w:color="FDEADA"/>
            </w:tcBorders>
            <w:hideMark/>
            <w:tcPrChange w:id="326" w:author="Audrey Ho" w:date="2025-11-11T11:23:00Z" w16du:dateUtc="2025-11-11T04:23:00Z">
              <w:tcPr>
                <w:tcW w:w="2406" w:type="dxa"/>
                <w:gridSpan w:val="2"/>
                <w:tcBorders>
                  <w:top w:val="single" w:sz="6" w:space="0" w:color="FDEADA"/>
                  <w:left w:val="single" w:sz="6" w:space="0" w:color="FDEADA"/>
                  <w:bottom w:val="single" w:sz="6" w:space="0" w:color="FDEADA"/>
                  <w:right w:val="single" w:sz="6" w:space="0" w:color="FDEADA"/>
                </w:tcBorders>
                <w:hideMark/>
              </w:tcPr>
            </w:tcPrChange>
          </w:tcPr>
          <w:p w14:paraId="6BE2B00A" w14:textId="77777777" w:rsidR="007176E5" w:rsidRPr="007176E5" w:rsidRDefault="007176E5" w:rsidP="007176E5">
            <w:pPr>
              <w:spacing w:before="100" w:beforeAutospacing="1" w:after="100" w:afterAutospacing="1" w:line="240" w:lineRule="auto"/>
              <w:textAlignment w:val="baseline"/>
              <w:rPr>
                <w:ins w:id="327" w:author="Audrey Ho" w:date="2025-11-11T11:22:00Z" w16du:dateUtc="2025-11-11T04:22:00Z"/>
                <w:rFonts w:eastAsia="Times New Roman"/>
                <w:color w:val="000000"/>
                <w:lang w:val="en-US"/>
                <w:rPrChange w:id="328" w:author="Audrey Ho" w:date="2025-11-11T11:26:00Z" w16du:dateUtc="2025-11-11T04:26:00Z">
                  <w:rPr>
                    <w:ins w:id="329" w:author="Audrey Ho" w:date="2025-11-11T11:22:00Z" w16du:dateUtc="2025-11-11T04:22:00Z"/>
                    <w:rFonts w:ascii="Times New Roman" w:eastAsia="Times New Roman" w:hAnsi="Times New Roman" w:cs="Times New Roman"/>
                    <w:color w:val="000000"/>
                    <w:sz w:val="24"/>
                    <w:szCs w:val="24"/>
                    <w:lang w:val="en-US"/>
                  </w:rPr>
                </w:rPrChange>
              </w:rPr>
            </w:pPr>
            <w:ins w:id="330" w:author="Audrey Ho" w:date="2025-11-11T11:22:00Z" w16du:dateUtc="2025-11-11T04:22:00Z">
              <w:r w:rsidRPr="007176E5">
                <w:rPr>
                  <w:rFonts w:eastAsia="Times New Roman"/>
                  <w:color w:val="000000"/>
                  <w:lang w:val="en-US"/>
                  <w:rPrChange w:id="331" w:author="Audrey Ho" w:date="2025-11-11T11:26:00Z" w16du:dateUtc="2025-11-11T04:26:00Z">
                    <w:rPr>
                      <w:rFonts w:ascii="Aptos" w:eastAsia="Times New Roman" w:hAnsi="Aptos" w:cs="Times New Roman"/>
                      <w:color w:val="000000"/>
                      <w:sz w:val="16"/>
                      <w:szCs w:val="16"/>
                      <w:lang w:val="en-US"/>
                    </w:rPr>
                  </w:rPrChange>
                </w:rPr>
                <w:t>Gửi thông báo</w:t>
              </w:r>
              <w:r w:rsidRPr="007176E5">
                <w:rPr>
                  <w:rFonts w:eastAsia="Times New Roman"/>
                  <w:color w:val="000000"/>
                  <w:lang w:val="en-US"/>
                  <w:rPrChange w:id="332" w:author="Audrey Ho" w:date="2025-11-11T11:26:00Z" w16du:dateUtc="2025-11-11T04:26:00Z">
                    <w:rPr>
                      <w:rFonts w:eastAsia="Times New Roman"/>
                      <w:color w:val="000000"/>
                      <w:sz w:val="16"/>
                      <w:szCs w:val="16"/>
                      <w:lang w:val="en-US"/>
                    </w:rPr>
                  </w:rPrChange>
                </w:rPr>
                <w:t>​</w:t>
              </w:r>
            </w:ins>
          </w:p>
        </w:tc>
      </w:tr>
    </w:tbl>
    <w:p w14:paraId="56A0CCC8" w14:textId="77777777" w:rsidR="007176E5" w:rsidRPr="007176E5" w:rsidRDefault="007176E5" w:rsidP="007176E5">
      <w:pPr>
        <w:spacing w:line="240" w:lineRule="auto"/>
        <w:rPr>
          <w:ins w:id="333" w:author="Audrey Ho" w:date="2025-11-11T11:22:00Z" w16du:dateUtc="2025-11-11T04:22:00Z"/>
          <w:rFonts w:eastAsia="Times New Roman"/>
          <w:lang w:val="en-VN"/>
          <w:rPrChange w:id="334" w:author="Audrey Ho" w:date="2025-11-11T11:26:00Z" w16du:dateUtc="2025-11-11T04:26:00Z">
            <w:rPr>
              <w:ins w:id="335" w:author="Audrey Ho" w:date="2025-11-11T11:22:00Z" w16du:dateUtc="2025-11-11T04:22:00Z"/>
              <w:rFonts w:ascii="Times New Roman" w:eastAsia="Times New Roman" w:hAnsi="Times New Roman" w:cs="Times New Roman"/>
              <w:sz w:val="24"/>
              <w:szCs w:val="24"/>
              <w:lang w:val="en-VN"/>
            </w:rPr>
          </w:rPrChange>
        </w:rPr>
      </w:pPr>
      <w:ins w:id="336" w:author="Audrey Ho" w:date="2025-11-11T11:22:00Z" w16du:dateUtc="2025-11-11T04:22:00Z">
        <w:r w:rsidRPr="007176E5">
          <w:rPr>
            <w:rFonts w:eastAsia="Times New Roman"/>
            <w:lang w:val="en-VN"/>
            <w:rPrChange w:id="337" w:author="Audrey Ho" w:date="2025-11-11T11:26:00Z" w16du:dateUtc="2025-11-11T04:26:00Z">
              <w:rPr>
                <w:rFonts w:ascii="Times New Roman" w:eastAsia="Times New Roman" w:hAnsi="Times New Roman" w:cs="Times New Roman"/>
                <w:sz w:val="24"/>
                <w:szCs w:val="24"/>
                <w:lang w:val="en-VN"/>
              </w:rPr>
            </w:rPrChange>
          </w:rPr>
          <w:t> </w:t>
        </w:r>
      </w:ins>
    </w:p>
    <w:tbl>
      <w:tblPr>
        <w:tblW w:w="7789"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Change w:id="338" w:author="Audrey Ho" w:date="2025-11-11T11:23:00Z" w16du:dateUtc="2025-11-11T04:23:00Z">
          <w:tblPr>
            <w:tblW w:w="5505"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PrChange>
      </w:tblPr>
      <w:tblGrid>
        <w:gridCol w:w="2916"/>
        <w:gridCol w:w="4873"/>
        <w:tblGridChange w:id="339">
          <w:tblGrid>
            <w:gridCol w:w="2916"/>
            <w:gridCol w:w="4263"/>
            <w:gridCol w:w="610"/>
          </w:tblGrid>
        </w:tblGridChange>
      </w:tblGrid>
      <w:tr w:rsidR="007176E5" w:rsidRPr="007176E5" w14:paraId="16AE7CA0" w14:textId="77777777" w:rsidTr="007176E5">
        <w:trPr>
          <w:trHeight w:val="375"/>
          <w:ins w:id="340" w:author="Audrey Ho" w:date="2025-11-11T11:22:00Z"/>
          <w:trPrChange w:id="341" w:author="Audrey Ho" w:date="2025-11-11T11:23:00Z" w16du:dateUtc="2025-11-11T04:23:00Z">
            <w:trPr>
              <w:gridAfter w:val="0"/>
              <w:trHeight w:val="375"/>
            </w:trPr>
          </w:trPrChange>
        </w:trPr>
        <w:tc>
          <w:tcPr>
            <w:tcW w:w="2916" w:type="dxa"/>
            <w:tcBorders>
              <w:top w:val="single" w:sz="6" w:space="0" w:color="FDEADA"/>
              <w:left w:val="single" w:sz="6" w:space="0" w:color="FDEADA"/>
              <w:bottom w:val="single" w:sz="6" w:space="0" w:color="FDEADA"/>
              <w:right w:val="single" w:sz="2" w:space="0" w:color="FFFFFF"/>
            </w:tcBorders>
            <w:shd w:val="clear" w:color="auto" w:fill="E74A25"/>
            <w:hideMark/>
            <w:tcPrChange w:id="342" w:author="Audrey Ho" w:date="2025-11-11T11:23:00Z" w16du:dateUtc="2025-11-11T04:23:00Z">
              <w:tcPr>
                <w:tcW w:w="2325" w:type="dxa"/>
                <w:tcBorders>
                  <w:top w:val="single" w:sz="6" w:space="0" w:color="FDEADA"/>
                  <w:left w:val="single" w:sz="6" w:space="0" w:color="FDEADA"/>
                  <w:bottom w:val="single" w:sz="6" w:space="0" w:color="FDEADA"/>
                  <w:right w:val="single" w:sz="2" w:space="0" w:color="FFFFFF"/>
                </w:tcBorders>
                <w:shd w:val="clear" w:color="auto" w:fill="E74A25"/>
                <w:hideMark/>
              </w:tcPr>
            </w:tcPrChange>
          </w:tcPr>
          <w:p w14:paraId="71DCF4A3" w14:textId="77777777" w:rsidR="007176E5" w:rsidRPr="007176E5" w:rsidRDefault="007176E5" w:rsidP="007176E5">
            <w:pPr>
              <w:spacing w:before="100" w:beforeAutospacing="1" w:after="100" w:afterAutospacing="1" w:line="240" w:lineRule="auto"/>
              <w:textAlignment w:val="baseline"/>
              <w:rPr>
                <w:ins w:id="343" w:author="Audrey Ho" w:date="2025-11-11T11:22:00Z" w16du:dateUtc="2025-11-11T04:22:00Z"/>
                <w:rFonts w:eastAsia="Times New Roman"/>
                <w:color w:val="000000"/>
                <w:lang w:val="en-US"/>
                <w:rPrChange w:id="344" w:author="Audrey Ho" w:date="2025-11-11T11:26:00Z" w16du:dateUtc="2025-11-11T04:26:00Z">
                  <w:rPr>
                    <w:ins w:id="345" w:author="Audrey Ho" w:date="2025-11-11T11:22:00Z" w16du:dateUtc="2025-11-11T04:22:00Z"/>
                    <w:rFonts w:ascii="Times New Roman" w:eastAsia="Times New Roman" w:hAnsi="Times New Roman" w:cs="Times New Roman"/>
                    <w:color w:val="000000"/>
                    <w:sz w:val="24"/>
                    <w:szCs w:val="24"/>
                    <w:lang w:val="en-US"/>
                  </w:rPr>
                </w:rPrChange>
              </w:rPr>
            </w:pPr>
            <w:ins w:id="346" w:author="Audrey Ho" w:date="2025-11-11T11:22:00Z" w16du:dateUtc="2025-11-11T04:22:00Z">
              <w:r w:rsidRPr="007176E5">
                <w:rPr>
                  <w:rFonts w:eastAsia="Times New Roman"/>
                  <w:b/>
                  <w:bCs/>
                  <w:color w:val="FFFFFF"/>
                  <w:lang w:val="en-US"/>
                  <w:rPrChange w:id="347" w:author="Audrey Ho" w:date="2025-11-11T11:26:00Z" w16du:dateUtc="2025-11-11T04:26:00Z">
                    <w:rPr>
                      <w:rFonts w:ascii="Aptos" w:eastAsia="Times New Roman" w:hAnsi="Aptos" w:cs="Times New Roman"/>
                      <w:b/>
                      <w:bCs/>
                      <w:color w:val="FFFFFF"/>
                      <w:sz w:val="16"/>
                      <w:szCs w:val="16"/>
                      <w:lang w:val="en-US"/>
                    </w:rPr>
                  </w:rPrChange>
                </w:rPr>
                <w:t>Backend Libraries</w:t>
              </w:r>
              <w:r w:rsidRPr="007176E5">
                <w:rPr>
                  <w:rFonts w:eastAsia="Times New Roman"/>
                  <w:color w:val="000000"/>
                  <w:lang w:val="en-US"/>
                  <w:rPrChange w:id="348"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2" w:space="0" w:color="FFFFFF"/>
              <w:bottom w:val="single" w:sz="6" w:space="0" w:color="FDEADA"/>
              <w:right w:val="single" w:sz="6" w:space="0" w:color="FDEADA"/>
            </w:tcBorders>
            <w:shd w:val="clear" w:color="auto" w:fill="E74A25"/>
            <w:hideMark/>
            <w:tcPrChange w:id="349" w:author="Audrey Ho" w:date="2025-11-11T11:23:00Z" w16du:dateUtc="2025-11-11T04:23:00Z">
              <w:tcPr>
                <w:tcW w:w="3180" w:type="dxa"/>
                <w:tcBorders>
                  <w:top w:val="single" w:sz="6" w:space="0" w:color="FDEADA"/>
                  <w:left w:val="single" w:sz="2" w:space="0" w:color="FFFFFF"/>
                  <w:bottom w:val="single" w:sz="6" w:space="0" w:color="FDEADA"/>
                  <w:right w:val="single" w:sz="6" w:space="0" w:color="FDEADA"/>
                </w:tcBorders>
                <w:shd w:val="clear" w:color="auto" w:fill="E74A25"/>
                <w:hideMark/>
              </w:tcPr>
            </w:tcPrChange>
          </w:tcPr>
          <w:p w14:paraId="44A20534" w14:textId="6C1A3B2F" w:rsidR="007176E5" w:rsidRPr="007176E5" w:rsidRDefault="007176E5" w:rsidP="007176E5">
            <w:pPr>
              <w:spacing w:before="100" w:beforeAutospacing="1" w:after="100" w:afterAutospacing="1" w:line="240" w:lineRule="auto"/>
              <w:textAlignment w:val="baseline"/>
              <w:rPr>
                <w:ins w:id="350" w:author="Audrey Ho" w:date="2025-11-11T11:22:00Z" w16du:dateUtc="2025-11-11T04:22:00Z"/>
                <w:rFonts w:eastAsia="Times New Roman"/>
                <w:color w:val="000000"/>
                <w:lang w:val="en-US"/>
                <w:rPrChange w:id="351" w:author="Audrey Ho" w:date="2025-11-11T11:26:00Z" w16du:dateUtc="2025-11-11T04:26:00Z">
                  <w:rPr>
                    <w:ins w:id="352" w:author="Audrey Ho" w:date="2025-11-11T11:22:00Z" w16du:dateUtc="2025-11-11T04:22:00Z"/>
                    <w:rFonts w:ascii="Times New Roman" w:eastAsia="Times New Roman" w:hAnsi="Times New Roman" w:cs="Times New Roman"/>
                    <w:color w:val="000000"/>
                    <w:sz w:val="24"/>
                    <w:szCs w:val="24"/>
                    <w:lang w:val="en-US"/>
                  </w:rPr>
                </w:rPrChange>
              </w:rPr>
            </w:pPr>
            <w:ins w:id="353" w:author="Audrey Ho" w:date="2025-11-11T11:22:00Z" w16du:dateUtc="2025-11-11T04:22:00Z">
              <w:r w:rsidRPr="007176E5">
                <w:rPr>
                  <w:rFonts w:eastAsia="Times New Roman"/>
                  <w:b/>
                  <w:bCs/>
                  <w:color w:val="FFFFFF"/>
                  <w:lang w:val="en-US"/>
                  <w:rPrChange w:id="354" w:author="Audrey Ho" w:date="2025-11-11T11:26:00Z" w16du:dateUtc="2025-11-11T04:26:00Z">
                    <w:rPr>
                      <w:rFonts w:ascii="Aptos" w:eastAsia="Times New Roman" w:hAnsi="Aptos" w:cs="Times New Roman"/>
                      <w:b/>
                      <w:bCs/>
                      <w:color w:val="FFFFFF"/>
                      <w:sz w:val="16"/>
                      <w:szCs w:val="16"/>
                      <w:lang w:val="en-US"/>
                    </w:rPr>
                  </w:rPrChange>
                </w:rPr>
                <w:t>Mục đích</w:t>
              </w:r>
            </w:ins>
          </w:p>
        </w:tc>
      </w:tr>
      <w:tr w:rsidR="007176E5" w:rsidRPr="007176E5" w14:paraId="54CE0F50" w14:textId="77777777" w:rsidTr="007176E5">
        <w:trPr>
          <w:trHeight w:val="615"/>
          <w:ins w:id="355" w:author="Audrey Ho" w:date="2025-11-11T11:22:00Z"/>
          <w:trPrChange w:id="356" w:author="Audrey Ho" w:date="2025-11-11T11:23:00Z" w16du:dateUtc="2025-11-11T04:23:00Z">
            <w:trPr>
              <w:gridAfter w:val="0"/>
              <w:trHeight w:val="615"/>
            </w:trPr>
          </w:trPrChange>
        </w:trPr>
        <w:tc>
          <w:tcPr>
            <w:tcW w:w="2916" w:type="dxa"/>
            <w:tcBorders>
              <w:top w:val="single" w:sz="6" w:space="0" w:color="FDEADA"/>
              <w:left w:val="single" w:sz="6" w:space="0" w:color="FDEADA"/>
              <w:bottom w:val="single" w:sz="6" w:space="0" w:color="FDEADA"/>
              <w:right w:val="single" w:sz="6" w:space="0" w:color="FDEADA"/>
            </w:tcBorders>
            <w:hideMark/>
            <w:tcPrChange w:id="357"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3EEFCCB5" w14:textId="77777777" w:rsidR="007176E5" w:rsidRPr="007176E5" w:rsidRDefault="007176E5" w:rsidP="007176E5">
            <w:pPr>
              <w:spacing w:before="100" w:beforeAutospacing="1" w:after="100" w:afterAutospacing="1" w:line="240" w:lineRule="auto"/>
              <w:textAlignment w:val="baseline"/>
              <w:rPr>
                <w:ins w:id="358" w:author="Audrey Ho" w:date="2025-11-11T11:22:00Z" w16du:dateUtc="2025-11-11T04:22:00Z"/>
                <w:rFonts w:eastAsia="Times New Roman"/>
                <w:color w:val="000000"/>
                <w:lang w:val="en-US"/>
                <w:rPrChange w:id="359" w:author="Audrey Ho" w:date="2025-11-11T11:26:00Z" w16du:dateUtc="2025-11-11T04:26:00Z">
                  <w:rPr>
                    <w:ins w:id="360" w:author="Audrey Ho" w:date="2025-11-11T11:22:00Z" w16du:dateUtc="2025-11-11T04:22:00Z"/>
                    <w:rFonts w:ascii="Times New Roman" w:eastAsia="Times New Roman" w:hAnsi="Times New Roman" w:cs="Times New Roman"/>
                    <w:color w:val="000000"/>
                    <w:sz w:val="24"/>
                    <w:szCs w:val="24"/>
                    <w:lang w:val="en-US"/>
                  </w:rPr>
                </w:rPrChange>
              </w:rPr>
            </w:pPr>
            <w:ins w:id="361" w:author="Audrey Ho" w:date="2025-11-11T11:22:00Z" w16du:dateUtc="2025-11-11T04:22:00Z">
              <w:r w:rsidRPr="007176E5">
                <w:rPr>
                  <w:rFonts w:eastAsia="Times New Roman"/>
                  <w:color w:val="000000"/>
                  <w:lang w:val="en-US"/>
                  <w:rPrChange w:id="362" w:author="Audrey Ho" w:date="2025-11-11T11:26:00Z" w16du:dateUtc="2025-11-11T04:26:00Z">
                    <w:rPr>
                      <w:rFonts w:ascii="Aptos" w:eastAsia="Times New Roman" w:hAnsi="Aptos" w:cs="Times New Roman"/>
                      <w:color w:val="000000"/>
                      <w:sz w:val="16"/>
                      <w:szCs w:val="16"/>
                      <w:lang w:val="en-US"/>
                    </w:rPr>
                  </w:rPrChange>
                </w:rPr>
                <w:t>Nestjs Framework</w:t>
              </w:r>
              <w:r w:rsidRPr="007176E5">
                <w:rPr>
                  <w:rFonts w:eastAsia="Times New Roman"/>
                  <w:color w:val="000000"/>
                  <w:lang w:val="en-US"/>
                  <w:rPrChange w:id="363" w:author="Audrey Ho" w:date="2025-11-11T11:26:00Z" w16du:dateUtc="2025-11-11T04:26:00Z">
                    <w:rPr>
                      <w:rFonts w:eastAsia="Times New Roman"/>
                      <w:color w:val="000000"/>
                      <w:sz w:val="16"/>
                      <w:szCs w:val="16"/>
                      <w:lang w:val="en-US"/>
                    </w:rPr>
                  </w:rPrChange>
                </w:rPr>
                <w:t>​</w:t>
              </w:r>
            </w:ins>
          </w:p>
          <w:p w14:paraId="108D19A4" w14:textId="77777777" w:rsidR="007176E5" w:rsidRPr="007176E5" w:rsidRDefault="007176E5" w:rsidP="007176E5">
            <w:pPr>
              <w:spacing w:before="100" w:beforeAutospacing="1" w:after="100" w:afterAutospacing="1" w:line="240" w:lineRule="auto"/>
              <w:textAlignment w:val="baseline"/>
              <w:rPr>
                <w:ins w:id="364" w:author="Audrey Ho" w:date="2025-11-11T11:22:00Z" w16du:dateUtc="2025-11-11T04:22:00Z"/>
                <w:rFonts w:eastAsia="Times New Roman"/>
                <w:color w:val="000000"/>
                <w:lang w:val="en-US"/>
                <w:rPrChange w:id="365" w:author="Audrey Ho" w:date="2025-11-11T11:26:00Z" w16du:dateUtc="2025-11-11T04:26:00Z">
                  <w:rPr>
                    <w:ins w:id="366" w:author="Audrey Ho" w:date="2025-11-11T11:22:00Z" w16du:dateUtc="2025-11-11T04:22:00Z"/>
                    <w:rFonts w:ascii="Times New Roman" w:eastAsia="Times New Roman" w:hAnsi="Times New Roman" w:cs="Times New Roman"/>
                    <w:color w:val="000000"/>
                    <w:sz w:val="24"/>
                    <w:szCs w:val="24"/>
                    <w:lang w:val="en-US"/>
                  </w:rPr>
                </w:rPrChange>
              </w:rPr>
            </w:pPr>
            <w:ins w:id="367" w:author="Audrey Ho" w:date="2025-11-11T11:22:00Z" w16du:dateUtc="2025-11-11T04:22:00Z">
              <w:r w:rsidRPr="007176E5">
                <w:rPr>
                  <w:rFonts w:eastAsia="Times New Roman"/>
                  <w:color w:val="000000"/>
                  <w:lang w:val="en-US"/>
                  <w:rPrChange w:id="368" w:author="Audrey Ho" w:date="2025-11-11T11:26:00Z" w16du:dateUtc="2025-11-11T04:26:00Z">
                    <w:rPr>
                      <w:rFonts w:ascii="Aptos" w:eastAsia="Times New Roman" w:hAnsi="Aptos" w:cs="Times New Roman"/>
                      <w:color w:val="000000"/>
                      <w:sz w:val="16"/>
                      <w:szCs w:val="16"/>
                      <w:lang w:val="en-US"/>
                    </w:rPr>
                  </w:rPrChange>
                </w:rPr>
                <w:t>v10</w:t>
              </w:r>
              <w:r w:rsidRPr="007176E5">
                <w:rPr>
                  <w:rFonts w:eastAsia="Times New Roman"/>
                  <w:color w:val="000000"/>
                  <w:lang w:val="en-US"/>
                  <w:rPrChange w:id="369"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370"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101D72E9" w14:textId="77777777" w:rsidR="007176E5" w:rsidRPr="007176E5" w:rsidRDefault="007176E5" w:rsidP="007176E5">
            <w:pPr>
              <w:spacing w:before="100" w:beforeAutospacing="1" w:after="100" w:afterAutospacing="1" w:line="240" w:lineRule="auto"/>
              <w:textAlignment w:val="baseline"/>
              <w:rPr>
                <w:ins w:id="371" w:author="Audrey Ho" w:date="2025-11-11T11:22:00Z" w16du:dateUtc="2025-11-11T04:22:00Z"/>
                <w:rFonts w:eastAsia="Times New Roman"/>
                <w:color w:val="000000"/>
                <w:lang w:val="en-US"/>
                <w:rPrChange w:id="372" w:author="Audrey Ho" w:date="2025-11-11T11:26:00Z" w16du:dateUtc="2025-11-11T04:26:00Z">
                  <w:rPr>
                    <w:ins w:id="373" w:author="Audrey Ho" w:date="2025-11-11T11:22:00Z" w16du:dateUtc="2025-11-11T04:22:00Z"/>
                    <w:rFonts w:ascii="Times New Roman" w:eastAsia="Times New Roman" w:hAnsi="Times New Roman" w:cs="Times New Roman"/>
                    <w:color w:val="000000"/>
                    <w:sz w:val="24"/>
                    <w:szCs w:val="24"/>
                    <w:lang w:val="en-US"/>
                  </w:rPr>
                </w:rPrChange>
              </w:rPr>
            </w:pPr>
            <w:ins w:id="374" w:author="Audrey Ho" w:date="2025-11-11T11:22:00Z" w16du:dateUtc="2025-11-11T04:22:00Z">
              <w:r w:rsidRPr="007176E5">
                <w:rPr>
                  <w:rFonts w:eastAsia="Times New Roman"/>
                  <w:color w:val="000000"/>
                  <w:lang w:val="en-US"/>
                  <w:rPrChange w:id="375" w:author="Audrey Ho" w:date="2025-11-11T11:26:00Z" w16du:dateUtc="2025-11-11T04:26:00Z">
                    <w:rPr>
                      <w:rFonts w:ascii="Aptos" w:eastAsia="Times New Roman" w:hAnsi="Aptos" w:cs="Times New Roman"/>
                      <w:color w:val="000000"/>
                      <w:sz w:val="16"/>
                      <w:szCs w:val="16"/>
                      <w:lang w:val="en-US"/>
                    </w:rPr>
                  </w:rPrChange>
                </w:rPr>
                <w:t>Xây dựng backend xử lý logic cho hệ thống</w:t>
              </w:r>
              <w:r w:rsidRPr="007176E5">
                <w:rPr>
                  <w:rFonts w:eastAsia="Times New Roman"/>
                  <w:color w:val="000000"/>
                  <w:lang w:val="en-US"/>
                  <w:rPrChange w:id="376" w:author="Audrey Ho" w:date="2025-11-11T11:26:00Z" w16du:dateUtc="2025-11-11T04:26:00Z">
                    <w:rPr>
                      <w:rFonts w:eastAsia="Times New Roman"/>
                      <w:color w:val="000000"/>
                      <w:sz w:val="16"/>
                      <w:szCs w:val="16"/>
                      <w:lang w:val="en-US"/>
                    </w:rPr>
                  </w:rPrChange>
                </w:rPr>
                <w:t>​</w:t>
              </w:r>
            </w:ins>
          </w:p>
        </w:tc>
      </w:tr>
      <w:tr w:rsidR="007176E5" w:rsidRPr="007176E5" w14:paraId="56B6AFAC" w14:textId="77777777" w:rsidTr="007176E5">
        <w:trPr>
          <w:trHeight w:val="360"/>
          <w:ins w:id="377" w:author="Audrey Ho" w:date="2025-11-11T11:22:00Z"/>
          <w:trPrChange w:id="378" w:author="Audrey Ho" w:date="2025-11-11T11:23:00Z" w16du:dateUtc="2025-11-11T04:23:00Z">
            <w:trPr>
              <w:gridAfter w:val="0"/>
              <w:trHeight w:val="360"/>
            </w:trPr>
          </w:trPrChange>
        </w:trPr>
        <w:tc>
          <w:tcPr>
            <w:tcW w:w="2916" w:type="dxa"/>
            <w:tcBorders>
              <w:top w:val="single" w:sz="6" w:space="0" w:color="FDEADA"/>
              <w:left w:val="single" w:sz="6" w:space="0" w:color="FDEADA"/>
              <w:bottom w:val="single" w:sz="6" w:space="0" w:color="FDEADA"/>
              <w:right w:val="single" w:sz="6" w:space="0" w:color="FDEADA"/>
            </w:tcBorders>
            <w:hideMark/>
            <w:tcPrChange w:id="379"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002E5286" w14:textId="77777777" w:rsidR="007176E5" w:rsidRPr="007176E5" w:rsidRDefault="007176E5" w:rsidP="007176E5">
            <w:pPr>
              <w:spacing w:before="100" w:beforeAutospacing="1" w:after="100" w:afterAutospacing="1" w:line="240" w:lineRule="auto"/>
              <w:textAlignment w:val="baseline"/>
              <w:rPr>
                <w:ins w:id="380" w:author="Audrey Ho" w:date="2025-11-11T11:22:00Z" w16du:dateUtc="2025-11-11T04:22:00Z"/>
                <w:rFonts w:eastAsia="Times New Roman"/>
                <w:color w:val="000000"/>
                <w:lang w:val="en-US"/>
                <w:rPrChange w:id="381" w:author="Audrey Ho" w:date="2025-11-11T11:26:00Z" w16du:dateUtc="2025-11-11T04:26:00Z">
                  <w:rPr>
                    <w:ins w:id="382" w:author="Audrey Ho" w:date="2025-11-11T11:22:00Z" w16du:dateUtc="2025-11-11T04:22:00Z"/>
                    <w:rFonts w:ascii="Times New Roman" w:eastAsia="Times New Roman" w:hAnsi="Times New Roman" w:cs="Times New Roman"/>
                    <w:color w:val="000000"/>
                    <w:sz w:val="24"/>
                    <w:szCs w:val="24"/>
                    <w:lang w:val="en-US"/>
                  </w:rPr>
                </w:rPrChange>
              </w:rPr>
            </w:pPr>
            <w:ins w:id="383" w:author="Audrey Ho" w:date="2025-11-11T11:22:00Z" w16du:dateUtc="2025-11-11T04:22:00Z">
              <w:r w:rsidRPr="007176E5">
                <w:rPr>
                  <w:rFonts w:eastAsia="Times New Roman"/>
                  <w:color w:val="000000"/>
                  <w:lang w:val="en-US"/>
                  <w:rPrChange w:id="384" w:author="Audrey Ho" w:date="2025-11-11T11:26:00Z" w16du:dateUtc="2025-11-11T04:26:00Z">
                    <w:rPr>
                      <w:rFonts w:ascii="Aptos" w:eastAsia="Times New Roman" w:hAnsi="Aptos" w:cs="Times New Roman"/>
                      <w:color w:val="000000"/>
                      <w:sz w:val="16"/>
                      <w:szCs w:val="16"/>
                      <w:lang w:val="en-US"/>
                    </w:rPr>
                  </w:rPrChange>
                </w:rPr>
                <w:t>Type ORM</w:t>
              </w:r>
              <w:r w:rsidRPr="007176E5">
                <w:rPr>
                  <w:rFonts w:eastAsia="Times New Roman"/>
                  <w:color w:val="000000"/>
                  <w:lang w:val="en-US"/>
                  <w:rPrChange w:id="385"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386"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0C2085B9" w14:textId="77777777" w:rsidR="007176E5" w:rsidRPr="007176E5" w:rsidRDefault="007176E5" w:rsidP="007176E5">
            <w:pPr>
              <w:spacing w:before="100" w:beforeAutospacing="1" w:after="100" w:afterAutospacing="1" w:line="240" w:lineRule="auto"/>
              <w:textAlignment w:val="baseline"/>
              <w:rPr>
                <w:ins w:id="387" w:author="Audrey Ho" w:date="2025-11-11T11:22:00Z" w16du:dateUtc="2025-11-11T04:22:00Z"/>
                <w:rFonts w:eastAsia="Times New Roman"/>
                <w:color w:val="000000"/>
                <w:lang w:val="en-US"/>
                <w:rPrChange w:id="388" w:author="Audrey Ho" w:date="2025-11-11T11:26:00Z" w16du:dateUtc="2025-11-11T04:26:00Z">
                  <w:rPr>
                    <w:ins w:id="389" w:author="Audrey Ho" w:date="2025-11-11T11:22:00Z" w16du:dateUtc="2025-11-11T04:22:00Z"/>
                    <w:rFonts w:ascii="Times New Roman" w:eastAsia="Times New Roman" w:hAnsi="Times New Roman" w:cs="Times New Roman"/>
                    <w:color w:val="000000"/>
                    <w:sz w:val="24"/>
                    <w:szCs w:val="24"/>
                    <w:lang w:val="en-US"/>
                  </w:rPr>
                </w:rPrChange>
              </w:rPr>
            </w:pPr>
            <w:ins w:id="390" w:author="Audrey Ho" w:date="2025-11-11T11:22:00Z" w16du:dateUtc="2025-11-11T04:22:00Z">
              <w:r w:rsidRPr="007176E5">
                <w:rPr>
                  <w:rFonts w:eastAsia="Times New Roman"/>
                  <w:color w:val="000000"/>
                  <w:lang w:val="en-US"/>
                  <w:rPrChange w:id="391" w:author="Audrey Ho" w:date="2025-11-11T11:26:00Z" w16du:dateUtc="2025-11-11T04:26:00Z">
                    <w:rPr>
                      <w:rFonts w:ascii="Aptos" w:eastAsia="Times New Roman" w:hAnsi="Aptos" w:cs="Times New Roman"/>
                      <w:color w:val="000000"/>
                      <w:sz w:val="16"/>
                      <w:szCs w:val="16"/>
                      <w:lang w:val="en-US"/>
                    </w:rPr>
                  </w:rPrChange>
                </w:rPr>
                <w:t>Kết nối và thao tác với database</w:t>
              </w:r>
              <w:r w:rsidRPr="007176E5">
                <w:rPr>
                  <w:rFonts w:eastAsia="Times New Roman"/>
                  <w:color w:val="000000"/>
                  <w:lang w:val="en-US"/>
                  <w:rPrChange w:id="392" w:author="Audrey Ho" w:date="2025-11-11T11:26:00Z" w16du:dateUtc="2025-11-11T04:26:00Z">
                    <w:rPr>
                      <w:rFonts w:eastAsia="Times New Roman"/>
                      <w:color w:val="000000"/>
                      <w:sz w:val="16"/>
                      <w:szCs w:val="16"/>
                      <w:lang w:val="en-US"/>
                    </w:rPr>
                  </w:rPrChange>
                </w:rPr>
                <w:t>​</w:t>
              </w:r>
            </w:ins>
          </w:p>
        </w:tc>
      </w:tr>
      <w:tr w:rsidR="007176E5" w:rsidRPr="007176E5" w14:paraId="15739BEC" w14:textId="77777777" w:rsidTr="007176E5">
        <w:trPr>
          <w:trHeight w:val="375"/>
          <w:ins w:id="393" w:author="Audrey Ho" w:date="2025-11-11T11:22:00Z"/>
          <w:trPrChange w:id="394" w:author="Audrey Ho" w:date="2025-11-11T11:23:00Z" w16du:dateUtc="2025-11-11T04:23:00Z">
            <w:trPr>
              <w:gridAfter w:val="0"/>
              <w:trHeight w:val="375"/>
            </w:trPr>
          </w:trPrChange>
        </w:trPr>
        <w:tc>
          <w:tcPr>
            <w:tcW w:w="2916" w:type="dxa"/>
            <w:tcBorders>
              <w:top w:val="single" w:sz="6" w:space="0" w:color="FDEADA"/>
              <w:left w:val="single" w:sz="6" w:space="0" w:color="FDEADA"/>
              <w:bottom w:val="single" w:sz="6" w:space="0" w:color="FDEADA"/>
              <w:right w:val="single" w:sz="6" w:space="0" w:color="FDEADA"/>
            </w:tcBorders>
            <w:hideMark/>
            <w:tcPrChange w:id="395"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397E3ACF" w14:textId="77777777" w:rsidR="007176E5" w:rsidRPr="007176E5" w:rsidRDefault="007176E5" w:rsidP="007176E5">
            <w:pPr>
              <w:spacing w:before="100" w:beforeAutospacing="1" w:after="100" w:afterAutospacing="1" w:line="240" w:lineRule="auto"/>
              <w:textAlignment w:val="baseline"/>
              <w:rPr>
                <w:ins w:id="396" w:author="Audrey Ho" w:date="2025-11-11T11:22:00Z" w16du:dateUtc="2025-11-11T04:22:00Z"/>
                <w:rFonts w:eastAsia="Times New Roman"/>
                <w:color w:val="000000"/>
                <w:lang w:val="en-US"/>
                <w:rPrChange w:id="397" w:author="Audrey Ho" w:date="2025-11-11T11:26:00Z" w16du:dateUtc="2025-11-11T04:26:00Z">
                  <w:rPr>
                    <w:ins w:id="398" w:author="Audrey Ho" w:date="2025-11-11T11:22:00Z" w16du:dateUtc="2025-11-11T04:22:00Z"/>
                    <w:rFonts w:ascii="Times New Roman" w:eastAsia="Times New Roman" w:hAnsi="Times New Roman" w:cs="Times New Roman"/>
                    <w:color w:val="000000"/>
                    <w:sz w:val="24"/>
                    <w:szCs w:val="24"/>
                    <w:lang w:val="en-US"/>
                  </w:rPr>
                </w:rPrChange>
              </w:rPr>
            </w:pPr>
            <w:ins w:id="399" w:author="Audrey Ho" w:date="2025-11-11T11:22:00Z" w16du:dateUtc="2025-11-11T04:22:00Z">
              <w:r w:rsidRPr="007176E5">
                <w:rPr>
                  <w:rFonts w:eastAsia="Times New Roman"/>
                  <w:color w:val="000000"/>
                  <w:lang w:val="en-US"/>
                  <w:rPrChange w:id="400" w:author="Audrey Ho" w:date="2025-11-11T11:26:00Z" w16du:dateUtc="2025-11-11T04:26:00Z">
                    <w:rPr>
                      <w:rFonts w:ascii="Aptos" w:eastAsia="Times New Roman" w:hAnsi="Aptos" w:cs="Times New Roman"/>
                      <w:color w:val="000000"/>
                      <w:sz w:val="16"/>
                      <w:szCs w:val="16"/>
                      <w:lang w:val="en-US"/>
                    </w:rPr>
                  </w:rPrChange>
                </w:rPr>
                <w:t>JWT</w:t>
              </w:r>
              <w:r w:rsidRPr="007176E5">
                <w:rPr>
                  <w:rFonts w:eastAsia="Times New Roman"/>
                  <w:color w:val="000000"/>
                  <w:lang w:val="en-US"/>
                  <w:rPrChange w:id="401"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402"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3AA2DFE1" w14:textId="77777777" w:rsidR="007176E5" w:rsidRPr="007176E5" w:rsidRDefault="007176E5" w:rsidP="007176E5">
            <w:pPr>
              <w:spacing w:before="100" w:beforeAutospacing="1" w:after="100" w:afterAutospacing="1" w:line="240" w:lineRule="auto"/>
              <w:textAlignment w:val="baseline"/>
              <w:rPr>
                <w:ins w:id="403" w:author="Audrey Ho" w:date="2025-11-11T11:22:00Z" w16du:dateUtc="2025-11-11T04:22:00Z"/>
                <w:rFonts w:eastAsia="Times New Roman"/>
                <w:color w:val="000000"/>
                <w:lang w:val="en-US"/>
                <w:rPrChange w:id="404" w:author="Audrey Ho" w:date="2025-11-11T11:26:00Z" w16du:dateUtc="2025-11-11T04:26:00Z">
                  <w:rPr>
                    <w:ins w:id="405" w:author="Audrey Ho" w:date="2025-11-11T11:22:00Z" w16du:dateUtc="2025-11-11T04:22:00Z"/>
                    <w:rFonts w:ascii="Times New Roman" w:eastAsia="Times New Roman" w:hAnsi="Times New Roman" w:cs="Times New Roman"/>
                    <w:color w:val="000000"/>
                    <w:sz w:val="24"/>
                    <w:szCs w:val="24"/>
                    <w:lang w:val="en-US"/>
                  </w:rPr>
                </w:rPrChange>
              </w:rPr>
            </w:pPr>
            <w:ins w:id="406" w:author="Audrey Ho" w:date="2025-11-11T11:22:00Z" w16du:dateUtc="2025-11-11T04:22:00Z">
              <w:r w:rsidRPr="007176E5">
                <w:rPr>
                  <w:rFonts w:eastAsia="Times New Roman"/>
                  <w:color w:val="000000"/>
                  <w:lang w:val="en-US"/>
                  <w:rPrChange w:id="407" w:author="Audrey Ho" w:date="2025-11-11T11:26:00Z" w16du:dateUtc="2025-11-11T04:26:00Z">
                    <w:rPr>
                      <w:rFonts w:ascii="Aptos" w:eastAsia="Times New Roman" w:hAnsi="Aptos" w:cs="Times New Roman"/>
                      <w:color w:val="000000"/>
                      <w:sz w:val="16"/>
                      <w:szCs w:val="16"/>
                      <w:lang w:val="en-US"/>
                    </w:rPr>
                  </w:rPrChange>
                </w:rPr>
                <w:t>Xác thực người dùng</w:t>
              </w:r>
              <w:r w:rsidRPr="007176E5">
                <w:rPr>
                  <w:rFonts w:eastAsia="Times New Roman"/>
                  <w:color w:val="000000"/>
                  <w:lang w:val="en-US"/>
                  <w:rPrChange w:id="408" w:author="Audrey Ho" w:date="2025-11-11T11:26:00Z" w16du:dateUtc="2025-11-11T04:26:00Z">
                    <w:rPr>
                      <w:rFonts w:eastAsia="Times New Roman"/>
                      <w:color w:val="000000"/>
                      <w:sz w:val="16"/>
                      <w:szCs w:val="16"/>
                      <w:lang w:val="en-US"/>
                    </w:rPr>
                  </w:rPrChange>
                </w:rPr>
                <w:t>​</w:t>
              </w:r>
            </w:ins>
          </w:p>
        </w:tc>
      </w:tr>
      <w:tr w:rsidR="007176E5" w:rsidRPr="007176E5" w14:paraId="36B5765D" w14:textId="77777777" w:rsidTr="007176E5">
        <w:trPr>
          <w:trHeight w:val="375"/>
          <w:ins w:id="409" w:author="Audrey Ho" w:date="2025-11-11T11:22:00Z"/>
          <w:trPrChange w:id="410" w:author="Audrey Ho" w:date="2025-11-11T11:23:00Z" w16du:dateUtc="2025-11-11T04:23:00Z">
            <w:trPr>
              <w:gridAfter w:val="0"/>
              <w:trHeight w:val="375"/>
            </w:trPr>
          </w:trPrChange>
        </w:trPr>
        <w:tc>
          <w:tcPr>
            <w:tcW w:w="2916" w:type="dxa"/>
            <w:tcBorders>
              <w:top w:val="single" w:sz="6" w:space="0" w:color="FDEADA"/>
              <w:left w:val="single" w:sz="6" w:space="0" w:color="FDEADA"/>
              <w:bottom w:val="single" w:sz="6" w:space="0" w:color="FDEADA"/>
              <w:right w:val="single" w:sz="6" w:space="0" w:color="FDEADA"/>
            </w:tcBorders>
            <w:hideMark/>
            <w:tcPrChange w:id="411"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0F3176C4" w14:textId="77777777" w:rsidR="007176E5" w:rsidRPr="007176E5" w:rsidRDefault="007176E5" w:rsidP="007176E5">
            <w:pPr>
              <w:spacing w:before="100" w:beforeAutospacing="1" w:after="100" w:afterAutospacing="1" w:line="240" w:lineRule="auto"/>
              <w:textAlignment w:val="baseline"/>
              <w:rPr>
                <w:ins w:id="412" w:author="Audrey Ho" w:date="2025-11-11T11:22:00Z" w16du:dateUtc="2025-11-11T04:22:00Z"/>
                <w:rFonts w:eastAsia="Times New Roman"/>
                <w:color w:val="000000"/>
                <w:lang w:val="en-US"/>
                <w:rPrChange w:id="413" w:author="Audrey Ho" w:date="2025-11-11T11:26:00Z" w16du:dateUtc="2025-11-11T04:26:00Z">
                  <w:rPr>
                    <w:ins w:id="414" w:author="Audrey Ho" w:date="2025-11-11T11:22:00Z" w16du:dateUtc="2025-11-11T04:22:00Z"/>
                    <w:rFonts w:ascii="Times New Roman" w:eastAsia="Times New Roman" w:hAnsi="Times New Roman" w:cs="Times New Roman"/>
                    <w:color w:val="000000"/>
                    <w:sz w:val="24"/>
                    <w:szCs w:val="24"/>
                    <w:lang w:val="en-US"/>
                  </w:rPr>
                </w:rPrChange>
              </w:rPr>
            </w:pPr>
            <w:ins w:id="415" w:author="Audrey Ho" w:date="2025-11-11T11:22:00Z" w16du:dateUtc="2025-11-11T04:22:00Z">
              <w:r w:rsidRPr="007176E5">
                <w:rPr>
                  <w:rFonts w:eastAsia="Times New Roman"/>
                  <w:color w:val="000000"/>
                  <w:lang w:val="en-US"/>
                  <w:rPrChange w:id="416" w:author="Audrey Ho" w:date="2025-11-11T11:26:00Z" w16du:dateUtc="2025-11-11T04:26:00Z">
                    <w:rPr>
                      <w:rFonts w:ascii="Aptos" w:eastAsia="Times New Roman" w:hAnsi="Aptos" w:cs="Times New Roman"/>
                      <w:color w:val="000000"/>
                      <w:sz w:val="16"/>
                      <w:szCs w:val="16"/>
                      <w:lang w:val="en-US"/>
                    </w:rPr>
                  </w:rPrChange>
                </w:rPr>
                <w:lastRenderedPageBreak/>
                <w:t>Swagger</w:t>
              </w:r>
              <w:r w:rsidRPr="007176E5">
                <w:rPr>
                  <w:rFonts w:eastAsia="Times New Roman"/>
                  <w:color w:val="000000"/>
                  <w:lang w:val="en-US"/>
                  <w:rPrChange w:id="417"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418"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77A6025C" w14:textId="77777777" w:rsidR="007176E5" w:rsidRPr="007176E5" w:rsidRDefault="007176E5" w:rsidP="007176E5">
            <w:pPr>
              <w:spacing w:before="100" w:beforeAutospacing="1" w:after="100" w:afterAutospacing="1" w:line="240" w:lineRule="auto"/>
              <w:textAlignment w:val="baseline"/>
              <w:rPr>
                <w:ins w:id="419" w:author="Audrey Ho" w:date="2025-11-11T11:22:00Z" w16du:dateUtc="2025-11-11T04:22:00Z"/>
                <w:rFonts w:eastAsia="Times New Roman"/>
                <w:color w:val="000000"/>
                <w:lang w:val="en-US"/>
                <w:rPrChange w:id="420" w:author="Audrey Ho" w:date="2025-11-11T11:26:00Z" w16du:dateUtc="2025-11-11T04:26:00Z">
                  <w:rPr>
                    <w:ins w:id="421" w:author="Audrey Ho" w:date="2025-11-11T11:22:00Z" w16du:dateUtc="2025-11-11T04:22:00Z"/>
                    <w:rFonts w:ascii="Times New Roman" w:eastAsia="Times New Roman" w:hAnsi="Times New Roman" w:cs="Times New Roman"/>
                    <w:color w:val="000000"/>
                    <w:sz w:val="24"/>
                    <w:szCs w:val="24"/>
                    <w:lang w:val="en-US"/>
                  </w:rPr>
                </w:rPrChange>
              </w:rPr>
            </w:pPr>
            <w:ins w:id="422" w:author="Audrey Ho" w:date="2025-11-11T11:22:00Z" w16du:dateUtc="2025-11-11T04:22:00Z">
              <w:r w:rsidRPr="007176E5">
                <w:rPr>
                  <w:rFonts w:eastAsia="Times New Roman"/>
                  <w:color w:val="000000"/>
                  <w:lang w:val="en-US"/>
                  <w:rPrChange w:id="423" w:author="Audrey Ho" w:date="2025-11-11T11:26:00Z" w16du:dateUtc="2025-11-11T04:26:00Z">
                    <w:rPr>
                      <w:rFonts w:ascii="Aptos" w:eastAsia="Times New Roman" w:hAnsi="Aptos" w:cs="Times New Roman"/>
                      <w:color w:val="000000"/>
                      <w:sz w:val="16"/>
                      <w:szCs w:val="16"/>
                      <w:lang w:val="en-US"/>
                    </w:rPr>
                  </w:rPrChange>
                </w:rPr>
                <w:t>API Documents</w:t>
              </w:r>
              <w:r w:rsidRPr="007176E5">
                <w:rPr>
                  <w:rFonts w:eastAsia="Times New Roman"/>
                  <w:color w:val="000000"/>
                  <w:lang w:val="en-US"/>
                  <w:rPrChange w:id="424" w:author="Audrey Ho" w:date="2025-11-11T11:26:00Z" w16du:dateUtc="2025-11-11T04:26:00Z">
                    <w:rPr>
                      <w:rFonts w:eastAsia="Times New Roman"/>
                      <w:color w:val="000000"/>
                      <w:sz w:val="16"/>
                      <w:szCs w:val="16"/>
                      <w:lang w:val="en-US"/>
                    </w:rPr>
                  </w:rPrChange>
                </w:rPr>
                <w:t>​</w:t>
              </w:r>
            </w:ins>
          </w:p>
        </w:tc>
      </w:tr>
      <w:tr w:rsidR="007176E5" w:rsidRPr="007176E5" w14:paraId="6BAA59D5" w14:textId="77777777" w:rsidTr="007176E5">
        <w:trPr>
          <w:trHeight w:val="405"/>
          <w:ins w:id="425" w:author="Audrey Ho" w:date="2025-11-11T11:22:00Z"/>
          <w:trPrChange w:id="426" w:author="Audrey Ho" w:date="2025-11-11T11:23:00Z" w16du:dateUtc="2025-11-11T04:23:00Z">
            <w:trPr>
              <w:gridAfter w:val="0"/>
              <w:trHeight w:val="405"/>
            </w:trPr>
          </w:trPrChange>
        </w:trPr>
        <w:tc>
          <w:tcPr>
            <w:tcW w:w="2916" w:type="dxa"/>
            <w:tcBorders>
              <w:top w:val="single" w:sz="6" w:space="0" w:color="FDEADA"/>
              <w:left w:val="single" w:sz="6" w:space="0" w:color="FDEADA"/>
              <w:bottom w:val="single" w:sz="6" w:space="0" w:color="FDEADA"/>
              <w:right w:val="single" w:sz="6" w:space="0" w:color="FDEADA"/>
            </w:tcBorders>
            <w:hideMark/>
            <w:tcPrChange w:id="427"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6A8A99AF" w14:textId="77777777" w:rsidR="007176E5" w:rsidRPr="007176E5" w:rsidRDefault="007176E5" w:rsidP="007176E5">
            <w:pPr>
              <w:spacing w:before="100" w:beforeAutospacing="1" w:after="100" w:afterAutospacing="1" w:line="240" w:lineRule="auto"/>
              <w:textAlignment w:val="baseline"/>
              <w:rPr>
                <w:ins w:id="428" w:author="Audrey Ho" w:date="2025-11-11T11:22:00Z" w16du:dateUtc="2025-11-11T04:22:00Z"/>
                <w:rFonts w:eastAsia="Times New Roman"/>
                <w:color w:val="000000"/>
                <w:lang w:val="en-US"/>
                <w:rPrChange w:id="429" w:author="Audrey Ho" w:date="2025-11-11T11:26:00Z" w16du:dateUtc="2025-11-11T04:26:00Z">
                  <w:rPr>
                    <w:ins w:id="430" w:author="Audrey Ho" w:date="2025-11-11T11:22:00Z" w16du:dateUtc="2025-11-11T04:22:00Z"/>
                    <w:rFonts w:ascii="Times New Roman" w:eastAsia="Times New Roman" w:hAnsi="Times New Roman" w:cs="Times New Roman"/>
                    <w:color w:val="000000"/>
                    <w:sz w:val="24"/>
                    <w:szCs w:val="24"/>
                    <w:lang w:val="en-US"/>
                  </w:rPr>
                </w:rPrChange>
              </w:rPr>
            </w:pPr>
            <w:ins w:id="431" w:author="Audrey Ho" w:date="2025-11-11T11:22:00Z" w16du:dateUtc="2025-11-11T04:22:00Z">
              <w:r w:rsidRPr="007176E5">
                <w:rPr>
                  <w:rFonts w:eastAsia="Times New Roman"/>
                  <w:color w:val="000000"/>
                  <w:lang w:val="en-US"/>
                  <w:rPrChange w:id="432" w:author="Audrey Ho" w:date="2025-11-11T11:26:00Z" w16du:dateUtc="2025-11-11T04:26:00Z">
                    <w:rPr>
                      <w:rFonts w:ascii="Aptos" w:eastAsia="Times New Roman" w:hAnsi="Aptos" w:cs="Times New Roman"/>
                      <w:color w:val="000000"/>
                      <w:sz w:val="16"/>
                      <w:szCs w:val="16"/>
                      <w:lang w:val="en-US"/>
                    </w:rPr>
                  </w:rPrChange>
                </w:rPr>
                <w:t>Redis</w:t>
              </w:r>
              <w:r w:rsidRPr="007176E5">
                <w:rPr>
                  <w:rFonts w:eastAsia="Times New Roman"/>
                  <w:color w:val="000000"/>
                  <w:lang w:val="en-US"/>
                  <w:rPrChange w:id="433"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434"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6236CEDA" w14:textId="77777777" w:rsidR="007176E5" w:rsidRPr="007176E5" w:rsidRDefault="007176E5" w:rsidP="007176E5">
            <w:pPr>
              <w:spacing w:before="100" w:beforeAutospacing="1" w:after="100" w:afterAutospacing="1" w:line="240" w:lineRule="auto"/>
              <w:textAlignment w:val="baseline"/>
              <w:rPr>
                <w:ins w:id="435" w:author="Audrey Ho" w:date="2025-11-11T11:22:00Z" w16du:dateUtc="2025-11-11T04:22:00Z"/>
                <w:rFonts w:eastAsia="Times New Roman"/>
                <w:color w:val="000000"/>
                <w:lang w:val="en-US"/>
                <w:rPrChange w:id="436" w:author="Audrey Ho" w:date="2025-11-11T11:26:00Z" w16du:dateUtc="2025-11-11T04:26:00Z">
                  <w:rPr>
                    <w:ins w:id="437" w:author="Audrey Ho" w:date="2025-11-11T11:22:00Z" w16du:dateUtc="2025-11-11T04:22:00Z"/>
                    <w:rFonts w:ascii="Times New Roman" w:eastAsia="Times New Roman" w:hAnsi="Times New Roman" w:cs="Times New Roman"/>
                    <w:color w:val="000000"/>
                    <w:sz w:val="24"/>
                    <w:szCs w:val="24"/>
                    <w:lang w:val="en-US"/>
                  </w:rPr>
                </w:rPrChange>
              </w:rPr>
            </w:pPr>
            <w:ins w:id="438" w:author="Audrey Ho" w:date="2025-11-11T11:22:00Z" w16du:dateUtc="2025-11-11T04:22:00Z">
              <w:r w:rsidRPr="007176E5">
                <w:rPr>
                  <w:rFonts w:eastAsia="Times New Roman"/>
                  <w:color w:val="000000"/>
                  <w:lang w:val="en-US"/>
                  <w:rPrChange w:id="439" w:author="Audrey Ho" w:date="2025-11-11T11:26:00Z" w16du:dateUtc="2025-11-11T04:26:00Z">
                    <w:rPr>
                      <w:rFonts w:ascii="Aptos" w:eastAsia="Times New Roman" w:hAnsi="Aptos" w:cs="Times New Roman"/>
                      <w:color w:val="000000"/>
                      <w:sz w:val="16"/>
                      <w:szCs w:val="16"/>
                      <w:lang w:val="en-US"/>
                    </w:rPr>
                  </w:rPrChange>
                </w:rPr>
                <w:t>Cache, session</w:t>
              </w:r>
              <w:r w:rsidRPr="007176E5">
                <w:rPr>
                  <w:rFonts w:eastAsia="Times New Roman"/>
                  <w:color w:val="000000"/>
                  <w:lang w:val="en-US"/>
                  <w:rPrChange w:id="440" w:author="Audrey Ho" w:date="2025-11-11T11:26:00Z" w16du:dateUtc="2025-11-11T04:26:00Z">
                    <w:rPr>
                      <w:rFonts w:eastAsia="Times New Roman"/>
                      <w:color w:val="000000"/>
                      <w:sz w:val="16"/>
                      <w:szCs w:val="16"/>
                      <w:lang w:val="en-US"/>
                    </w:rPr>
                  </w:rPrChange>
                </w:rPr>
                <w:t>​</w:t>
              </w:r>
            </w:ins>
          </w:p>
        </w:tc>
      </w:tr>
      <w:tr w:rsidR="007176E5" w:rsidRPr="007176E5" w14:paraId="47460788" w14:textId="77777777" w:rsidTr="007176E5">
        <w:trPr>
          <w:trHeight w:val="375"/>
          <w:ins w:id="441" w:author="Audrey Ho" w:date="2025-11-11T11:22:00Z"/>
          <w:trPrChange w:id="442" w:author="Audrey Ho" w:date="2025-11-11T11:23:00Z" w16du:dateUtc="2025-11-11T04:23:00Z">
            <w:trPr>
              <w:gridAfter w:val="0"/>
              <w:trHeight w:val="375"/>
            </w:trPr>
          </w:trPrChange>
        </w:trPr>
        <w:tc>
          <w:tcPr>
            <w:tcW w:w="2916" w:type="dxa"/>
            <w:tcBorders>
              <w:top w:val="single" w:sz="6" w:space="0" w:color="FDEADA"/>
              <w:left w:val="single" w:sz="6" w:space="0" w:color="FDEADA"/>
              <w:bottom w:val="single" w:sz="6" w:space="0" w:color="FDEADA"/>
              <w:right w:val="single" w:sz="6" w:space="0" w:color="FDEADA"/>
            </w:tcBorders>
            <w:hideMark/>
            <w:tcPrChange w:id="443"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01453C04" w14:textId="77777777" w:rsidR="007176E5" w:rsidRPr="007176E5" w:rsidRDefault="007176E5" w:rsidP="007176E5">
            <w:pPr>
              <w:spacing w:before="100" w:beforeAutospacing="1" w:after="100" w:afterAutospacing="1" w:line="240" w:lineRule="auto"/>
              <w:textAlignment w:val="baseline"/>
              <w:rPr>
                <w:ins w:id="444" w:author="Audrey Ho" w:date="2025-11-11T11:22:00Z" w16du:dateUtc="2025-11-11T04:22:00Z"/>
                <w:rFonts w:eastAsia="Times New Roman"/>
                <w:color w:val="000000"/>
                <w:lang w:val="en-US"/>
                <w:rPrChange w:id="445" w:author="Audrey Ho" w:date="2025-11-11T11:26:00Z" w16du:dateUtc="2025-11-11T04:26:00Z">
                  <w:rPr>
                    <w:ins w:id="446" w:author="Audrey Ho" w:date="2025-11-11T11:22:00Z" w16du:dateUtc="2025-11-11T04:22:00Z"/>
                    <w:rFonts w:ascii="Times New Roman" w:eastAsia="Times New Roman" w:hAnsi="Times New Roman" w:cs="Times New Roman"/>
                    <w:color w:val="000000"/>
                    <w:sz w:val="24"/>
                    <w:szCs w:val="24"/>
                    <w:lang w:val="en-US"/>
                  </w:rPr>
                </w:rPrChange>
              </w:rPr>
            </w:pPr>
            <w:ins w:id="447" w:author="Audrey Ho" w:date="2025-11-11T11:22:00Z" w16du:dateUtc="2025-11-11T04:22:00Z">
              <w:r w:rsidRPr="007176E5">
                <w:rPr>
                  <w:rFonts w:eastAsia="Times New Roman"/>
                  <w:color w:val="000000"/>
                  <w:lang w:val="en-US"/>
                  <w:rPrChange w:id="448" w:author="Audrey Ho" w:date="2025-11-11T11:26:00Z" w16du:dateUtc="2025-11-11T04:26:00Z">
                    <w:rPr>
                      <w:rFonts w:ascii="Aptos" w:eastAsia="Times New Roman" w:hAnsi="Aptos" w:cs="Times New Roman"/>
                      <w:color w:val="000000"/>
                      <w:sz w:val="16"/>
                      <w:szCs w:val="16"/>
                      <w:lang w:val="en-US"/>
                    </w:rPr>
                  </w:rPrChange>
                </w:rPr>
                <w:t>Jest + @nestjs/testing</w:t>
              </w:r>
              <w:r w:rsidRPr="007176E5">
                <w:rPr>
                  <w:rFonts w:eastAsia="Times New Roman"/>
                  <w:color w:val="000000"/>
                  <w:lang w:val="en-US"/>
                  <w:rPrChange w:id="449"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450"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581C0DB0" w14:textId="77777777" w:rsidR="007176E5" w:rsidRPr="007176E5" w:rsidRDefault="007176E5" w:rsidP="007176E5">
            <w:pPr>
              <w:spacing w:before="100" w:beforeAutospacing="1" w:after="100" w:afterAutospacing="1" w:line="240" w:lineRule="auto"/>
              <w:textAlignment w:val="baseline"/>
              <w:rPr>
                <w:ins w:id="451" w:author="Audrey Ho" w:date="2025-11-11T11:22:00Z" w16du:dateUtc="2025-11-11T04:22:00Z"/>
                <w:rFonts w:eastAsia="Times New Roman"/>
                <w:color w:val="000000"/>
                <w:lang w:val="en-US"/>
                <w:rPrChange w:id="452" w:author="Audrey Ho" w:date="2025-11-11T11:26:00Z" w16du:dateUtc="2025-11-11T04:26:00Z">
                  <w:rPr>
                    <w:ins w:id="453" w:author="Audrey Ho" w:date="2025-11-11T11:22:00Z" w16du:dateUtc="2025-11-11T04:22:00Z"/>
                    <w:rFonts w:ascii="Times New Roman" w:eastAsia="Times New Roman" w:hAnsi="Times New Roman" w:cs="Times New Roman"/>
                    <w:color w:val="000000"/>
                    <w:sz w:val="24"/>
                    <w:szCs w:val="24"/>
                    <w:lang w:val="en-US"/>
                  </w:rPr>
                </w:rPrChange>
              </w:rPr>
            </w:pPr>
            <w:ins w:id="454" w:author="Audrey Ho" w:date="2025-11-11T11:22:00Z" w16du:dateUtc="2025-11-11T04:22:00Z">
              <w:r w:rsidRPr="007176E5">
                <w:rPr>
                  <w:rFonts w:eastAsia="Times New Roman"/>
                  <w:color w:val="000000"/>
                  <w:lang w:val="en-US"/>
                  <w:rPrChange w:id="455" w:author="Audrey Ho" w:date="2025-11-11T11:26:00Z" w16du:dateUtc="2025-11-11T04:26:00Z">
                    <w:rPr>
                      <w:rFonts w:ascii="Aptos" w:eastAsia="Times New Roman" w:hAnsi="Aptos" w:cs="Times New Roman"/>
                      <w:color w:val="000000"/>
                      <w:sz w:val="16"/>
                      <w:szCs w:val="16"/>
                      <w:lang w:val="en-US"/>
                    </w:rPr>
                  </w:rPrChange>
                </w:rPr>
                <w:t>Unit Testing</w:t>
              </w:r>
              <w:r w:rsidRPr="007176E5">
                <w:rPr>
                  <w:rFonts w:eastAsia="Times New Roman"/>
                  <w:color w:val="000000"/>
                  <w:lang w:val="en-US"/>
                  <w:rPrChange w:id="456" w:author="Audrey Ho" w:date="2025-11-11T11:26:00Z" w16du:dateUtc="2025-11-11T04:26:00Z">
                    <w:rPr>
                      <w:rFonts w:eastAsia="Times New Roman"/>
                      <w:color w:val="000000"/>
                      <w:sz w:val="16"/>
                      <w:szCs w:val="16"/>
                      <w:lang w:val="en-US"/>
                    </w:rPr>
                  </w:rPrChange>
                </w:rPr>
                <w:t>​</w:t>
              </w:r>
            </w:ins>
          </w:p>
        </w:tc>
      </w:tr>
      <w:tr w:rsidR="007176E5" w:rsidRPr="007176E5" w14:paraId="47E382ED" w14:textId="77777777" w:rsidTr="007176E5">
        <w:trPr>
          <w:trHeight w:val="525"/>
          <w:ins w:id="457" w:author="Audrey Ho" w:date="2025-11-11T11:22:00Z"/>
          <w:trPrChange w:id="458" w:author="Audrey Ho" w:date="2025-11-11T11:23:00Z" w16du:dateUtc="2025-11-11T04:23:00Z">
            <w:trPr>
              <w:gridAfter w:val="0"/>
              <w:trHeight w:val="525"/>
            </w:trPr>
          </w:trPrChange>
        </w:trPr>
        <w:tc>
          <w:tcPr>
            <w:tcW w:w="2916" w:type="dxa"/>
            <w:tcBorders>
              <w:top w:val="single" w:sz="6" w:space="0" w:color="FDEADA"/>
              <w:left w:val="single" w:sz="6" w:space="0" w:color="FDEADA"/>
              <w:bottom w:val="single" w:sz="6" w:space="0" w:color="FDEADA"/>
              <w:right w:val="single" w:sz="6" w:space="0" w:color="FDEADA"/>
            </w:tcBorders>
            <w:hideMark/>
            <w:tcPrChange w:id="459" w:author="Audrey Ho" w:date="2025-11-11T11:23:00Z" w16du:dateUtc="2025-11-11T04:23:00Z">
              <w:tcPr>
                <w:tcW w:w="2325" w:type="dxa"/>
                <w:tcBorders>
                  <w:top w:val="single" w:sz="6" w:space="0" w:color="FDEADA"/>
                  <w:left w:val="single" w:sz="6" w:space="0" w:color="FDEADA"/>
                  <w:bottom w:val="single" w:sz="6" w:space="0" w:color="FDEADA"/>
                  <w:right w:val="single" w:sz="6" w:space="0" w:color="FDEADA"/>
                </w:tcBorders>
                <w:hideMark/>
              </w:tcPr>
            </w:tcPrChange>
          </w:tcPr>
          <w:p w14:paraId="649BD59B" w14:textId="77777777" w:rsidR="007176E5" w:rsidRPr="007176E5" w:rsidRDefault="007176E5" w:rsidP="007176E5">
            <w:pPr>
              <w:spacing w:before="100" w:beforeAutospacing="1" w:after="100" w:afterAutospacing="1" w:line="240" w:lineRule="auto"/>
              <w:textAlignment w:val="baseline"/>
              <w:rPr>
                <w:ins w:id="460" w:author="Audrey Ho" w:date="2025-11-11T11:22:00Z" w16du:dateUtc="2025-11-11T04:22:00Z"/>
                <w:rFonts w:eastAsia="Times New Roman"/>
                <w:color w:val="000000"/>
                <w:lang w:val="en-US"/>
                <w:rPrChange w:id="461" w:author="Audrey Ho" w:date="2025-11-11T11:26:00Z" w16du:dateUtc="2025-11-11T04:26:00Z">
                  <w:rPr>
                    <w:ins w:id="462" w:author="Audrey Ho" w:date="2025-11-11T11:22:00Z" w16du:dateUtc="2025-11-11T04:22:00Z"/>
                    <w:rFonts w:ascii="Times New Roman" w:eastAsia="Times New Roman" w:hAnsi="Times New Roman" w:cs="Times New Roman"/>
                    <w:color w:val="000000"/>
                    <w:sz w:val="24"/>
                    <w:szCs w:val="24"/>
                    <w:lang w:val="en-US"/>
                  </w:rPr>
                </w:rPrChange>
              </w:rPr>
            </w:pPr>
            <w:ins w:id="463" w:author="Audrey Ho" w:date="2025-11-11T11:22:00Z" w16du:dateUtc="2025-11-11T04:22:00Z">
              <w:r w:rsidRPr="007176E5">
                <w:rPr>
                  <w:rFonts w:eastAsia="Times New Roman"/>
                  <w:color w:val="000000"/>
                  <w:lang w:val="en-US"/>
                  <w:rPrChange w:id="464" w:author="Audrey Ho" w:date="2025-11-11T11:26:00Z" w16du:dateUtc="2025-11-11T04:26:00Z">
                    <w:rPr>
                      <w:rFonts w:ascii="Aptos" w:eastAsia="Times New Roman" w:hAnsi="Aptos" w:cs="Times New Roman"/>
                      <w:color w:val="000000"/>
                      <w:sz w:val="16"/>
                      <w:szCs w:val="16"/>
                      <w:lang w:val="en-US"/>
                    </w:rPr>
                  </w:rPrChange>
                </w:rPr>
                <w:t>AWS SES/SendGrid/Firebase FCM</w:t>
              </w:r>
              <w:r w:rsidRPr="007176E5">
                <w:rPr>
                  <w:rFonts w:eastAsia="Times New Roman"/>
                  <w:color w:val="000000"/>
                  <w:lang w:val="en-US"/>
                  <w:rPrChange w:id="465" w:author="Audrey Ho" w:date="2025-11-11T11:26:00Z" w16du:dateUtc="2025-11-11T04:26:00Z">
                    <w:rPr>
                      <w:rFonts w:eastAsia="Times New Roman"/>
                      <w:color w:val="000000"/>
                      <w:sz w:val="16"/>
                      <w:szCs w:val="16"/>
                      <w:lang w:val="en-US"/>
                    </w:rPr>
                  </w:rPrChange>
                </w:rPr>
                <w:t>​</w:t>
              </w:r>
            </w:ins>
          </w:p>
        </w:tc>
        <w:tc>
          <w:tcPr>
            <w:tcW w:w="4873" w:type="dxa"/>
            <w:tcBorders>
              <w:top w:val="single" w:sz="6" w:space="0" w:color="FDEADA"/>
              <w:left w:val="single" w:sz="6" w:space="0" w:color="FDEADA"/>
              <w:bottom w:val="single" w:sz="6" w:space="0" w:color="FDEADA"/>
              <w:right w:val="single" w:sz="6" w:space="0" w:color="FDEADA"/>
            </w:tcBorders>
            <w:hideMark/>
            <w:tcPrChange w:id="466" w:author="Audrey Ho" w:date="2025-11-11T11:23:00Z" w16du:dateUtc="2025-11-11T04:23:00Z">
              <w:tcPr>
                <w:tcW w:w="3180" w:type="dxa"/>
                <w:tcBorders>
                  <w:top w:val="single" w:sz="6" w:space="0" w:color="FDEADA"/>
                  <w:left w:val="single" w:sz="6" w:space="0" w:color="FDEADA"/>
                  <w:bottom w:val="single" w:sz="6" w:space="0" w:color="FDEADA"/>
                  <w:right w:val="single" w:sz="6" w:space="0" w:color="FDEADA"/>
                </w:tcBorders>
                <w:hideMark/>
              </w:tcPr>
            </w:tcPrChange>
          </w:tcPr>
          <w:p w14:paraId="495E760C" w14:textId="77777777" w:rsidR="007176E5" w:rsidRPr="007176E5" w:rsidRDefault="007176E5" w:rsidP="007176E5">
            <w:pPr>
              <w:spacing w:before="100" w:beforeAutospacing="1" w:after="100" w:afterAutospacing="1" w:line="240" w:lineRule="auto"/>
              <w:textAlignment w:val="baseline"/>
              <w:rPr>
                <w:ins w:id="467" w:author="Audrey Ho" w:date="2025-11-11T11:22:00Z" w16du:dateUtc="2025-11-11T04:22:00Z"/>
                <w:rFonts w:eastAsia="Times New Roman"/>
                <w:color w:val="000000"/>
                <w:lang w:val="en-US"/>
                <w:rPrChange w:id="468" w:author="Audrey Ho" w:date="2025-11-11T11:26:00Z" w16du:dateUtc="2025-11-11T04:26:00Z">
                  <w:rPr>
                    <w:ins w:id="469" w:author="Audrey Ho" w:date="2025-11-11T11:22:00Z" w16du:dateUtc="2025-11-11T04:22:00Z"/>
                    <w:rFonts w:ascii="Times New Roman" w:eastAsia="Times New Roman" w:hAnsi="Times New Roman" w:cs="Times New Roman"/>
                    <w:color w:val="000000"/>
                    <w:sz w:val="24"/>
                    <w:szCs w:val="24"/>
                    <w:lang w:val="en-US"/>
                  </w:rPr>
                </w:rPrChange>
              </w:rPr>
            </w:pPr>
            <w:ins w:id="470" w:author="Audrey Ho" w:date="2025-11-11T11:22:00Z" w16du:dateUtc="2025-11-11T04:22:00Z">
              <w:r w:rsidRPr="007176E5">
                <w:rPr>
                  <w:rFonts w:eastAsia="Times New Roman"/>
                  <w:color w:val="000000"/>
                  <w:lang w:val="en-US"/>
                  <w:rPrChange w:id="471" w:author="Audrey Ho" w:date="2025-11-11T11:26:00Z" w16du:dateUtc="2025-11-11T04:26:00Z">
                    <w:rPr>
                      <w:rFonts w:ascii="Aptos" w:eastAsia="Times New Roman" w:hAnsi="Aptos" w:cs="Times New Roman"/>
                      <w:color w:val="000000"/>
                      <w:sz w:val="16"/>
                      <w:szCs w:val="16"/>
                      <w:lang w:val="en-US"/>
                    </w:rPr>
                  </w:rPrChange>
                </w:rPr>
                <w:t>Gửi email và thông báo</w:t>
              </w:r>
              <w:r w:rsidRPr="007176E5">
                <w:rPr>
                  <w:rFonts w:eastAsia="Times New Roman"/>
                  <w:color w:val="000000"/>
                  <w:lang w:val="en-US"/>
                  <w:rPrChange w:id="472" w:author="Audrey Ho" w:date="2025-11-11T11:26:00Z" w16du:dateUtc="2025-11-11T04:26:00Z">
                    <w:rPr>
                      <w:rFonts w:eastAsia="Times New Roman"/>
                      <w:color w:val="000000"/>
                      <w:sz w:val="16"/>
                      <w:szCs w:val="16"/>
                      <w:lang w:val="en-US"/>
                    </w:rPr>
                  </w:rPrChange>
                </w:rPr>
                <w:t>​</w:t>
              </w:r>
            </w:ins>
          </w:p>
        </w:tc>
      </w:tr>
    </w:tbl>
    <w:p w14:paraId="7D3C5D70" w14:textId="77777777" w:rsidR="007176E5" w:rsidRPr="007176E5" w:rsidRDefault="007176E5" w:rsidP="007176E5">
      <w:pPr>
        <w:spacing w:line="240" w:lineRule="auto"/>
        <w:rPr>
          <w:ins w:id="473" w:author="Audrey Ho" w:date="2025-11-11T11:23:00Z" w16du:dateUtc="2025-11-11T04:23:00Z"/>
          <w:rFonts w:eastAsia="Times New Roman"/>
          <w:lang w:val="en-VN"/>
          <w:rPrChange w:id="474" w:author="Audrey Ho" w:date="2025-11-11T11:26:00Z" w16du:dateUtc="2025-11-11T04:26:00Z">
            <w:rPr>
              <w:ins w:id="475" w:author="Audrey Ho" w:date="2025-11-11T11:23:00Z" w16du:dateUtc="2025-11-11T04:23:00Z"/>
              <w:rFonts w:ascii="Times New Roman" w:eastAsia="Times New Roman" w:hAnsi="Times New Roman" w:cs="Times New Roman"/>
              <w:sz w:val="24"/>
              <w:szCs w:val="24"/>
              <w:lang w:val="en-VN"/>
            </w:rPr>
          </w:rPrChange>
        </w:rPr>
      </w:pPr>
      <w:ins w:id="476" w:author="Audrey Ho" w:date="2025-11-11T11:23:00Z" w16du:dateUtc="2025-11-11T04:23:00Z">
        <w:r w:rsidRPr="007176E5">
          <w:rPr>
            <w:rFonts w:eastAsia="Times New Roman"/>
            <w:lang w:val="en-VN"/>
            <w:rPrChange w:id="477" w:author="Audrey Ho" w:date="2025-11-11T11:26:00Z" w16du:dateUtc="2025-11-11T04:26:00Z">
              <w:rPr>
                <w:rFonts w:ascii="Times New Roman" w:eastAsia="Times New Roman" w:hAnsi="Times New Roman" w:cs="Times New Roman"/>
                <w:sz w:val="24"/>
                <w:szCs w:val="24"/>
                <w:lang w:val="en-VN"/>
              </w:rPr>
            </w:rPrChange>
          </w:rPr>
          <w:t> </w:t>
        </w:r>
      </w:ins>
    </w:p>
    <w:tbl>
      <w:tblPr>
        <w:tblW w:w="7789"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Change w:id="478" w:author="Audrey Ho" w:date="2025-11-11T11:24:00Z" w16du:dateUtc="2025-11-11T04:24:00Z">
          <w:tblPr>
            <w:tblW w:w="4620" w:type="dxa"/>
            <w:tblInd w:w="1417"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PrChange>
      </w:tblPr>
      <w:tblGrid>
        <w:gridCol w:w="2828"/>
        <w:gridCol w:w="4961"/>
        <w:tblGridChange w:id="479">
          <w:tblGrid>
            <w:gridCol w:w="1950"/>
            <w:gridCol w:w="878"/>
            <w:gridCol w:w="1792"/>
            <w:gridCol w:w="3169"/>
          </w:tblGrid>
        </w:tblGridChange>
      </w:tblGrid>
      <w:tr w:rsidR="007176E5" w:rsidRPr="007176E5" w14:paraId="5CD97E57" w14:textId="77777777" w:rsidTr="007176E5">
        <w:trPr>
          <w:trHeight w:val="480"/>
          <w:ins w:id="480" w:author="Audrey Ho" w:date="2025-11-11T11:23:00Z"/>
          <w:trPrChange w:id="481" w:author="Audrey Ho" w:date="2025-11-11T11:24:00Z" w16du:dateUtc="2025-11-11T04:24:00Z">
            <w:trPr>
              <w:gridAfter w:val="0"/>
              <w:trHeight w:val="48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E74A25"/>
            <w:hideMark/>
            <w:tcPrChange w:id="482"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E74A25"/>
                <w:hideMark/>
              </w:tcPr>
            </w:tcPrChange>
          </w:tcPr>
          <w:p w14:paraId="0FD99245" w14:textId="77777777" w:rsidR="007176E5" w:rsidRPr="007176E5" w:rsidRDefault="007176E5" w:rsidP="007176E5">
            <w:pPr>
              <w:spacing w:before="100" w:beforeAutospacing="1" w:after="100" w:afterAutospacing="1" w:line="240" w:lineRule="auto"/>
              <w:textAlignment w:val="baseline"/>
              <w:rPr>
                <w:ins w:id="483" w:author="Audrey Ho" w:date="2025-11-11T11:23:00Z" w16du:dateUtc="2025-11-11T04:23:00Z"/>
                <w:rFonts w:eastAsia="Times New Roman"/>
                <w:color w:val="000000"/>
                <w:lang w:val="en-US"/>
                <w:rPrChange w:id="484" w:author="Audrey Ho" w:date="2025-11-11T11:26:00Z" w16du:dateUtc="2025-11-11T04:26:00Z">
                  <w:rPr>
                    <w:ins w:id="485" w:author="Audrey Ho" w:date="2025-11-11T11:23:00Z" w16du:dateUtc="2025-11-11T04:23:00Z"/>
                    <w:rFonts w:ascii="Times New Roman" w:eastAsia="Times New Roman" w:hAnsi="Times New Roman" w:cs="Times New Roman"/>
                    <w:color w:val="000000"/>
                    <w:sz w:val="24"/>
                    <w:szCs w:val="24"/>
                    <w:lang w:val="en-US"/>
                  </w:rPr>
                </w:rPrChange>
              </w:rPr>
            </w:pPr>
            <w:ins w:id="486" w:author="Audrey Ho" w:date="2025-11-11T11:23:00Z" w16du:dateUtc="2025-11-11T04:23:00Z">
              <w:r w:rsidRPr="007176E5">
                <w:rPr>
                  <w:rFonts w:eastAsia="Times New Roman"/>
                  <w:color w:val="FFFFFF"/>
                  <w:lang w:val="en-US"/>
                  <w:rPrChange w:id="487" w:author="Audrey Ho" w:date="2025-11-11T11:26:00Z" w16du:dateUtc="2025-11-11T04:26:00Z">
                    <w:rPr>
                      <w:rFonts w:ascii="Aptos" w:eastAsia="Times New Roman" w:hAnsi="Aptos" w:cs="Times New Roman"/>
                      <w:color w:val="FFFFFF"/>
                      <w:sz w:val="16"/>
                      <w:szCs w:val="16"/>
                      <w:lang w:val="en-US"/>
                    </w:rPr>
                  </w:rPrChange>
                </w:rPr>
                <w:t>Other Libraries/ Tools</w:t>
              </w:r>
              <w:r w:rsidRPr="007176E5">
                <w:rPr>
                  <w:rFonts w:eastAsia="Times New Roman"/>
                  <w:color w:val="000000"/>
                  <w:lang w:val="en-US"/>
                  <w:rPrChange w:id="488"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E74A25"/>
            <w:hideMark/>
            <w:tcPrChange w:id="489"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E74A25"/>
                <w:hideMark/>
              </w:tcPr>
            </w:tcPrChange>
          </w:tcPr>
          <w:p w14:paraId="28CD08DB" w14:textId="77777777" w:rsidR="007176E5" w:rsidRPr="007176E5" w:rsidRDefault="007176E5" w:rsidP="007176E5">
            <w:pPr>
              <w:spacing w:before="100" w:beforeAutospacing="1" w:after="100" w:afterAutospacing="1" w:line="240" w:lineRule="auto"/>
              <w:textAlignment w:val="baseline"/>
              <w:rPr>
                <w:ins w:id="490" w:author="Audrey Ho" w:date="2025-11-11T11:23:00Z" w16du:dateUtc="2025-11-11T04:23:00Z"/>
                <w:rFonts w:eastAsia="Times New Roman"/>
                <w:color w:val="000000"/>
                <w:lang w:val="en-US"/>
                <w:rPrChange w:id="491" w:author="Audrey Ho" w:date="2025-11-11T11:26:00Z" w16du:dateUtc="2025-11-11T04:26:00Z">
                  <w:rPr>
                    <w:ins w:id="492" w:author="Audrey Ho" w:date="2025-11-11T11:23:00Z" w16du:dateUtc="2025-11-11T04:23:00Z"/>
                    <w:rFonts w:ascii="Times New Roman" w:eastAsia="Times New Roman" w:hAnsi="Times New Roman" w:cs="Times New Roman"/>
                    <w:color w:val="000000"/>
                    <w:sz w:val="24"/>
                    <w:szCs w:val="24"/>
                    <w:lang w:val="en-US"/>
                  </w:rPr>
                </w:rPrChange>
              </w:rPr>
            </w:pPr>
            <w:ins w:id="493" w:author="Audrey Ho" w:date="2025-11-11T11:23:00Z" w16du:dateUtc="2025-11-11T04:23:00Z">
              <w:r w:rsidRPr="007176E5">
                <w:rPr>
                  <w:rFonts w:eastAsia="Times New Roman"/>
                  <w:color w:val="FFFFFF"/>
                  <w:lang w:val="en-US"/>
                  <w:rPrChange w:id="494" w:author="Audrey Ho" w:date="2025-11-11T11:26:00Z" w16du:dateUtc="2025-11-11T04:26:00Z">
                    <w:rPr>
                      <w:rFonts w:ascii="Aptos" w:eastAsia="Times New Roman" w:hAnsi="Aptos" w:cs="Times New Roman"/>
                      <w:color w:val="FFFFFF"/>
                      <w:sz w:val="16"/>
                      <w:szCs w:val="16"/>
                      <w:lang w:val="en-US"/>
                    </w:rPr>
                  </w:rPrChange>
                </w:rPr>
                <w:t>Purpose</w:t>
              </w:r>
              <w:r w:rsidRPr="007176E5">
                <w:rPr>
                  <w:rFonts w:eastAsia="Times New Roman"/>
                  <w:color w:val="000000"/>
                  <w:lang w:val="en-US"/>
                  <w:rPrChange w:id="495" w:author="Audrey Ho" w:date="2025-11-11T11:26:00Z" w16du:dateUtc="2025-11-11T04:26:00Z">
                    <w:rPr>
                      <w:rFonts w:eastAsia="Times New Roman"/>
                      <w:color w:val="000000"/>
                      <w:sz w:val="16"/>
                      <w:szCs w:val="16"/>
                      <w:lang w:val="en-US"/>
                    </w:rPr>
                  </w:rPrChange>
                </w:rPr>
                <w:t>​</w:t>
              </w:r>
            </w:ins>
          </w:p>
        </w:tc>
      </w:tr>
      <w:tr w:rsidR="007176E5" w:rsidRPr="007176E5" w14:paraId="47E2C39D" w14:textId="77777777" w:rsidTr="007176E5">
        <w:trPr>
          <w:trHeight w:val="300"/>
          <w:ins w:id="496" w:author="Audrey Ho" w:date="2025-11-11T11:23:00Z"/>
          <w:trPrChange w:id="497" w:author="Audrey Ho" w:date="2025-11-11T11:24:00Z" w16du:dateUtc="2025-11-11T04:24:00Z">
            <w:trPr>
              <w:gridAfter w:val="0"/>
              <w:trHeight w:val="30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498"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1ED0C612" w14:textId="77777777" w:rsidR="007176E5" w:rsidRPr="007176E5" w:rsidRDefault="007176E5" w:rsidP="007176E5">
            <w:pPr>
              <w:spacing w:before="100" w:beforeAutospacing="1" w:after="100" w:afterAutospacing="1" w:line="240" w:lineRule="auto"/>
              <w:textAlignment w:val="baseline"/>
              <w:rPr>
                <w:ins w:id="499" w:author="Audrey Ho" w:date="2025-11-11T11:23:00Z" w16du:dateUtc="2025-11-11T04:23:00Z"/>
                <w:rFonts w:eastAsia="Times New Roman"/>
                <w:color w:val="000000"/>
                <w:lang w:val="en-US"/>
                <w:rPrChange w:id="500" w:author="Audrey Ho" w:date="2025-11-11T11:26:00Z" w16du:dateUtc="2025-11-11T04:26:00Z">
                  <w:rPr>
                    <w:ins w:id="501" w:author="Audrey Ho" w:date="2025-11-11T11:23:00Z" w16du:dateUtc="2025-11-11T04:23:00Z"/>
                    <w:rFonts w:ascii="Times New Roman" w:eastAsia="Times New Roman" w:hAnsi="Times New Roman" w:cs="Times New Roman"/>
                    <w:color w:val="000000"/>
                    <w:sz w:val="24"/>
                    <w:szCs w:val="24"/>
                    <w:lang w:val="en-US"/>
                  </w:rPr>
                </w:rPrChange>
              </w:rPr>
            </w:pPr>
            <w:ins w:id="502" w:author="Audrey Ho" w:date="2025-11-11T11:23:00Z" w16du:dateUtc="2025-11-11T04:23:00Z">
              <w:r w:rsidRPr="007176E5">
                <w:rPr>
                  <w:rFonts w:eastAsia="Times New Roman"/>
                  <w:color w:val="000000"/>
                  <w:lang w:val="en-US"/>
                  <w:rPrChange w:id="503" w:author="Audrey Ho" w:date="2025-11-11T11:26:00Z" w16du:dateUtc="2025-11-11T04:26:00Z">
                    <w:rPr>
                      <w:rFonts w:ascii="Aptos" w:eastAsia="Times New Roman" w:hAnsi="Aptos" w:cs="Times New Roman"/>
                      <w:color w:val="000000"/>
                      <w:sz w:val="16"/>
                      <w:szCs w:val="16"/>
                      <w:lang w:val="en-US"/>
                    </w:rPr>
                  </w:rPrChange>
                </w:rPr>
                <w:t>Kafka</w:t>
              </w:r>
              <w:r w:rsidRPr="007176E5">
                <w:rPr>
                  <w:rFonts w:eastAsia="Times New Roman"/>
                  <w:color w:val="000000"/>
                  <w:lang w:val="en-US"/>
                  <w:rPrChange w:id="504"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05"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4A4B5AAF" w14:textId="77777777" w:rsidR="007176E5" w:rsidRPr="007176E5" w:rsidRDefault="007176E5" w:rsidP="007176E5">
            <w:pPr>
              <w:spacing w:before="100" w:beforeAutospacing="1" w:after="100" w:afterAutospacing="1" w:line="240" w:lineRule="auto"/>
              <w:textAlignment w:val="baseline"/>
              <w:rPr>
                <w:ins w:id="506" w:author="Audrey Ho" w:date="2025-11-11T11:23:00Z" w16du:dateUtc="2025-11-11T04:23:00Z"/>
                <w:rFonts w:eastAsia="Times New Roman"/>
                <w:color w:val="000000"/>
                <w:lang w:val="en-US"/>
                <w:rPrChange w:id="507" w:author="Audrey Ho" w:date="2025-11-11T11:26:00Z" w16du:dateUtc="2025-11-11T04:26:00Z">
                  <w:rPr>
                    <w:ins w:id="508" w:author="Audrey Ho" w:date="2025-11-11T11:23:00Z" w16du:dateUtc="2025-11-11T04:23:00Z"/>
                    <w:rFonts w:ascii="Times New Roman" w:eastAsia="Times New Roman" w:hAnsi="Times New Roman" w:cs="Times New Roman"/>
                    <w:color w:val="000000"/>
                    <w:sz w:val="24"/>
                    <w:szCs w:val="24"/>
                    <w:lang w:val="en-US"/>
                  </w:rPr>
                </w:rPrChange>
              </w:rPr>
            </w:pPr>
            <w:ins w:id="509" w:author="Audrey Ho" w:date="2025-11-11T11:23:00Z" w16du:dateUtc="2025-11-11T04:23:00Z">
              <w:r w:rsidRPr="007176E5">
                <w:rPr>
                  <w:rFonts w:eastAsia="Times New Roman"/>
                  <w:color w:val="000000"/>
                  <w:lang w:val="en-US"/>
                  <w:rPrChange w:id="510" w:author="Audrey Ho" w:date="2025-11-11T11:26:00Z" w16du:dateUtc="2025-11-11T04:26:00Z">
                    <w:rPr>
                      <w:rFonts w:ascii="Aptos" w:eastAsia="Times New Roman" w:hAnsi="Aptos" w:cs="Times New Roman"/>
                      <w:color w:val="000000"/>
                      <w:sz w:val="16"/>
                      <w:szCs w:val="16"/>
                      <w:lang w:val="en-US"/>
                    </w:rPr>
                  </w:rPrChange>
                </w:rPr>
                <w:t>distributed event streaming</w:t>
              </w:r>
              <w:r w:rsidRPr="007176E5">
                <w:rPr>
                  <w:rFonts w:eastAsia="Times New Roman"/>
                  <w:color w:val="000000"/>
                  <w:lang w:val="en-US"/>
                  <w:rPrChange w:id="511" w:author="Audrey Ho" w:date="2025-11-11T11:26:00Z" w16du:dateUtc="2025-11-11T04:26:00Z">
                    <w:rPr>
                      <w:rFonts w:eastAsia="Times New Roman"/>
                      <w:color w:val="000000"/>
                      <w:sz w:val="16"/>
                      <w:szCs w:val="16"/>
                      <w:lang w:val="en-US"/>
                    </w:rPr>
                  </w:rPrChange>
                </w:rPr>
                <w:t>​</w:t>
              </w:r>
            </w:ins>
          </w:p>
        </w:tc>
      </w:tr>
      <w:tr w:rsidR="007176E5" w:rsidRPr="007176E5" w14:paraId="470C61CE" w14:textId="77777777" w:rsidTr="007176E5">
        <w:trPr>
          <w:trHeight w:val="300"/>
          <w:ins w:id="512" w:author="Audrey Ho" w:date="2025-11-11T11:23:00Z"/>
          <w:trPrChange w:id="513" w:author="Audrey Ho" w:date="2025-11-11T11:24:00Z" w16du:dateUtc="2025-11-11T04:24:00Z">
            <w:trPr>
              <w:gridAfter w:val="0"/>
              <w:trHeight w:val="30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514"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61774848" w14:textId="77777777" w:rsidR="007176E5" w:rsidRPr="007176E5" w:rsidRDefault="007176E5" w:rsidP="007176E5">
            <w:pPr>
              <w:spacing w:before="100" w:beforeAutospacing="1" w:after="100" w:afterAutospacing="1" w:line="240" w:lineRule="auto"/>
              <w:textAlignment w:val="baseline"/>
              <w:rPr>
                <w:ins w:id="515" w:author="Audrey Ho" w:date="2025-11-11T11:23:00Z" w16du:dateUtc="2025-11-11T04:23:00Z"/>
                <w:rFonts w:eastAsia="Times New Roman"/>
                <w:color w:val="000000"/>
                <w:lang w:val="en-US"/>
                <w:rPrChange w:id="516" w:author="Audrey Ho" w:date="2025-11-11T11:26:00Z" w16du:dateUtc="2025-11-11T04:26:00Z">
                  <w:rPr>
                    <w:ins w:id="517" w:author="Audrey Ho" w:date="2025-11-11T11:23:00Z" w16du:dateUtc="2025-11-11T04:23:00Z"/>
                    <w:rFonts w:ascii="Times New Roman" w:eastAsia="Times New Roman" w:hAnsi="Times New Roman" w:cs="Times New Roman"/>
                    <w:color w:val="000000"/>
                    <w:sz w:val="24"/>
                    <w:szCs w:val="24"/>
                    <w:lang w:val="en-US"/>
                  </w:rPr>
                </w:rPrChange>
              </w:rPr>
            </w:pPr>
            <w:ins w:id="518" w:author="Audrey Ho" w:date="2025-11-11T11:23:00Z" w16du:dateUtc="2025-11-11T04:23:00Z">
              <w:r w:rsidRPr="007176E5">
                <w:rPr>
                  <w:rFonts w:eastAsia="Times New Roman"/>
                  <w:color w:val="000000"/>
                  <w:lang w:val="en-US"/>
                  <w:rPrChange w:id="519" w:author="Audrey Ho" w:date="2025-11-11T11:26:00Z" w16du:dateUtc="2025-11-11T04:26:00Z">
                    <w:rPr>
                      <w:rFonts w:ascii="Aptos" w:eastAsia="Times New Roman" w:hAnsi="Aptos" w:cs="Times New Roman"/>
                      <w:color w:val="000000"/>
                      <w:sz w:val="16"/>
                      <w:szCs w:val="16"/>
                      <w:lang w:val="en-US"/>
                    </w:rPr>
                  </w:rPrChange>
                </w:rPr>
                <w:t>Postman</w:t>
              </w:r>
              <w:r w:rsidRPr="007176E5">
                <w:rPr>
                  <w:rFonts w:eastAsia="Times New Roman"/>
                  <w:color w:val="000000"/>
                  <w:lang w:val="en-US"/>
                  <w:rPrChange w:id="520"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21"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381CE1BA" w14:textId="77777777" w:rsidR="007176E5" w:rsidRPr="007176E5" w:rsidRDefault="007176E5" w:rsidP="007176E5">
            <w:pPr>
              <w:spacing w:before="100" w:beforeAutospacing="1" w:after="100" w:afterAutospacing="1" w:line="240" w:lineRule="auto"/>
              <w:textAlignment w:val="baseline"/>
              <w:rPr>
                <w:ins w:id="522" w:author="Audrey Ho" w:date="2025-11-11T11:23:00Z" w16du:dateUtc="2025-11-11T04:23:00Z"/>
                <w:rFonts w:eastAsia="Times New Roman"/>
                <w:color w:val="000000"/>
                <w:lang w:val="en-US"/>
                <w:rPrChange w:id="523" w:author="Audrey Ho" w:date="2025-11-11T11:26:00Z" w16du:dateUtc="2025-11-11T04:26:00Z">
                  <w:rPr>
                    <w:ins w:id="524" w:author="Audrey Ho" w:date="2025-11-11T11:23:00Z" w16du:dateUtc="2025-11-11T04:23:00Z"/>
                    <w:rFonts w:ascii="Times New Roman" w:eastAsia="Times New Roman" w:hAnsi="Times New Roman" w:cs="Times New Roman"/>
                    <w:color w:val="000000"/>
                    <w:sz w:val="24"/>
                    <w:szCs w:val="24"/>
                    <w:lang w:val="en-US"/>
                  </w:rPr>
                </w:rPrChange>
              </w:rPr>
            </w:pPr>
            <w:ins w:id="525" w:author="Audrey Ho" w:date="2025-11-11T11:23:00Z" w16du:dateUtc="2025-11-11T04:23:00Z">
              <w:r w:rsidRPr="007176E5">
                <w:rPr>
                  <w:rFonts w:eastAsia="Times New Roman"/>
                  <w:color w:val="000000"/>
                  <w:lang w:val="en-US"/>
                  <w:rPrChange w:id="526" w:author="Audrey Ho" w:date="2025-11-11T11:26:00Z" w16du:dateUtc="2025-11-11T04:26:00Z">
                    <w:rPr>
                      <w:rFonts w:ascii="Aptos" w:eastAsia="Times New Roman" w:hAnsi="Aptos" w:cs="Times New Roman"/>
                      <w:color w:val="000000"/>
                      <w:sz w:val="16"/>
                      <w:szCs w:val="16"/>
                      <w:lang w:val="en-US"/>
                    </w:rPr>
                  </w:rPrChange>
                </w:rPr>
                <w:t>API testing</w:t>
              </w:r>
              <w:r w:rsidRPr="007176E5">
                <w:rPr>
                  <w:rFonts w:eastAsia="Times New Roman"/>
                  <w:color w:val="000000"/>
                  <w:lang w:val="en-US"/>
                  <w:rPrChange w:id="527" w:author="Audrey Ho" w:date="2025-11-11T11:26:00Z" w16du:dateUtc="2025-11-11T04:26:00Z">
                    <w:rPr>
                      <w:rFonts w:eastAsia="Times New Roman"/>
                      <w:color w:val="000000"/>
                      <w:sz w:val="16"/>
                      <w:szCs w:val="16"/>
                      <w:lang w:val="en-US"/>
                    </w:rPr>
                  </w:rPrChange>
                </w:rPr>
                <w:t>​</w:t>
              </w:r>
            </w:ins>
          </w:p>
        </w:tc>
      </w:tr>
      <w:tr w:rsidR="007176E5" w:rsidRPr="007176E5" w14:paraId="6F7E6BE3" w14:textId="77777777" w:rsidTr="007176E5">
        <w:trPr>
          <w:trHeight w:val="300"/>
          <w:ins w:id="528" w:author="Audrey Ho" w:date="2025-11-11T11:23:00Z"/>
          <w:trPrChange w:id="529" w:author="Audrey Ho" w:date="2025-11-11T11:24:00Z" w16du:dateUtc="2025-11-11T04:24:00Z">
            <w:trPr>
              <w:gridAfter w:val="0"/>
              <w:trHeight w:val="30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530"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4110EF62" w14:textId="77777777" w:rsidR="007176E5" w:rsidRPr="007176E5" w:rsidRDefault="007176E5" w:rsidP="007176E5">
            <w:pPr>
              <w:spacing w:before="100" w:beforeAutospacing="1" w:after="100" w:afterAutospacing="1" w:line="240" w:lineRule="auto"/>
              <w:textAlignment w:val="baseline"/>
              <w:rPr>
                <w:ins w:id="531" w:author="Audrey Ho" w:date="2025-11-11T11:23:00Z" w16du:dateUtc="2025-11-11T04:23:00Z"/>
                <w:rFonts w:eastAsia="Times New Roman"/>
                <w:color w:val="000000"/>
                <w:lang w:val="en-US"/>
                <w:rPrChange w:id="532" w:author="Audrey Ho" w:date="2025-11-11T11:26:00Z" w16du:dateUtc="2025-11-11T04:26:00Z">
                  <w:rPr>
                    <w:ins w:id="533" w:author="Audrey Ho" w:date="2025-11-11T11:23:00Z" w16du:dateUtc="2025-11-11T04:23:00Z"/>
                    <w:rFonts w:ascii="Times New Roman" w:eastAsia="Times New Roman" w:hAnsi="Times New Roman" w:cs="Times New Roman"/>
                    <w:color w:val="000000"/>
                    <w:sz w:val="24"/>
                    <w:szCs w:val="24"/>
                    <w:lang w:val="en-US"/>
                  </w:rPr>
                </w:rPrChange>
              </w:rPr>
            </w:pPr>
            <w:ins w:id="534" w:author="Audrey Ho" w:date="2025-11-11T11:23:00Z" w16du:dateUtc="2025-11-11T04:23:00Z">
              <w:r w:rsidRPr="007176E5">
                <w:rPr>
                  <w:rFonts w:eastAsia="Times New Roman"/>
                  <w:color w:val="000000"/>
                  <w:lang w:val="en-US"/>
                  <w:rPrChange w:id="535" w:author="Audrey Ho" w:date="2025-11-11T11:26:00Z" w16du:dateUtc="2025-11-11T04:26:00Z">
                    <w:rPr>
                      <w:rFonts w:ascii="Aptos" w:eastAsia="Times New Roman" w:hAnsi="Aptos" w:cs="Times New Roman"/>
                      <w:color w:val="000000"/>
                      <w:sz w:val="16"/>
                      <w:szCs w:val="16"/>
                      <w:lang w:val="en-US"/>
                    </w:rPr>
                  </w:rPrChange>
                </w:rPr>
                <w:t>SonarQube</w:t>
              </w:r>
              <w:r w:rsidRPr="007176E5">
                <w:rPr>
                  <w:rFonts w:eastAsia="Times New Roman"/>
                  <w:color w:val="000000"/>
                  <w:lang w:val="en-US"/>
                  <w:rPrChange w:id="536"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37"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41BC4A62" w14:textId="77777777" w:rsidR="007176E5" w:rsidRPr="007176E5" w:rsidRDefault="007176E5" w:rsidP="007176E5">
            <w:pPr>
              <w:spacing w:before="100" w:beforeAutospacing="1" w:after="100" w:afterAutospacing="1" w:line="240" w:lineRule="auto"/>
              <w:textAlignment w:val="baseline"/>
              <w:rPr>
                <w:ins w:id="538" w:author="Audrey Ho" w:date="2025-11-11T11:23:00Z" w16du:dateUtc="2025-11-11T04:23:00Z"/>
                <w:rFonts w:eastAsia="Times New Roman"/>
                <w:color w:val="000000"/>
                <w:lang w:val="en-US"/>
                <w:rPrChange w:id="539" w:author="Audrey Ho" w:date="2025-11-11T11:26:00Z" w16du:dateUtc="2025-11-11T04:26:00Z">
                  <w:rPr>
                    <w:ins w:id="540" w:author="Audrey Ho" w:date="2025-11-11T11:23:00Z" w16du:dateUtc="2025-11-11T04:23:00Z"/>
                    <w:rFonts w:ascii="Times New Roman" w:eastAsia="Times New Roman" w:hAnsi="Times New Roman" w:cs="Times New Roman"/>
                    <w:color w:val="000000"/>
                    <w:sz w:val="24"/>
                    <w:szCs w:val="24"/>
                    <w:lang w:val="en-US"/>
                  </w:rPr>
                </w:rPrChange>
              </w:rPr>
            </w:pPr>
            <w:ins w:id="541" w:author="Audrey Ho" w:date="2025-11-11T11:23:00Z" w16du:dateUtc="2025-11-11T04:23:00Z">
              <w:r w:rsidRPr="007176E5">
                <w:rPr>
                  <w:rFonts w:eastAsia="Times New Roman"/>
                  <w:color w:val="000000"/>
                  <w:lang w:val="en-US"/>
                  <w:rPrChange w:id="542" w:author="Audrey Ho" w:date="2025-11-11T11:26:00Z" w16du:dateUtc="2025-11-11T04:26:00Z">
                    <w:rPr>
                      <w:rFonts w:ascii="Aptos" w:eastAsia="Times New Roman" w:hAnsi="Aptos" w:cs="Times New Roman"/>
                      <w:color w:val="000000"/>
                      <w:sz w:val="16"/>
                      <w:szCs w:val="16"/>
                      <w:lang w:val="en-US"/>
                    </w:rPr>
                  </w:rPrChange>
                </w:rPr>
                <w:t>Code scanning</w:t>
              </w:r>
              <w:r w:rsidRPr="007176E5">
                <w:rPr>
                  <w:rFonts w:eastAsia="Times New Roman"/>
                  <w:color w:val="000000"/>
                  <w:lang w:val="en-US"/>
                  <w:rPrChange w:id="543" w:author="Audrey Ho" w:date="2025-11-11T11:26:00Z" w16du:dateUtc="2025-11-11T04:26:00Z">
                    <w:rPr>
                      <w:rFonts w:eastAsia="Times New Roman"/>
                      <w:color w:val="000000"/>
                      <w:sz w:val="16"/>
                      <w:szCs w:val="16"/>
                      <w:lang w:val="en-US"/>
                    </w:rPr>
                  </w:rPrChange>
                </w:rPr>
                <w:t>​</w:t>
              </w:r>
            </w:ins>
          </w:p>
        </w:tc>
      </w:tr>
      <w:tr w:rsidR="007176E5" w:rsidRPr="007176E5" w14:paraId="35827E06" w14:textId="77777777" w:rsidTr="007176E5">
        <w:trPr>
          <w:trHeight w:val="300"/>
          <w:ins w:id="544" w:author="Audrey Ho" w:date="2025-11-11T11:23:00Z"/>
          <w:trPrChange w:id="545" w:author="Audrey Ho" w:date="2025-11-11T11:24:00Z" w16du:dateUtc="2025-11-11T04:24:00Z">
            <w:trPr>
              <w:gridAfter w:val="0"/>
              <w:trHeight w:val="30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546"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5FFDDEF2" w14:textId="77777777" w:rsidR="007176E5" w:rsidRPr="007176E5" w:rsidRDefault="007176E5" w:rsidP="007176E5">
            <w:pPr>
              <w:spacing w:before="100" w:beforeAutospacing="1" w:after="100" w:afterAutospacing="1" w:line="240" w:lineRule="auto"/>
              <w:textAlignment w:val="baseline"/>
              <w:rPr>
                <w:ins w:id="547" w:author="Audrey Ho" w:date="2025-11-11T11:23:00Z" w16du:dateUtc="2025-11-11T04:23:00Z"/>
                <w:rFonts w:eastAsia="Times New Roman"/>
                <w:color w:val="000000"/>
                <w:lang w:val="en-US"/>
                <w:rPrChange w:id="548" w:author="Audrey Ho" w:date="2025-11-11T11:26:00Z" w16du:dateUtc="2025-11-11T04:26:00Z">
                  <w:rPr>
                    <w:ins w:id="549" w:author="Audrey Ho" w:date="2025-11-11T11:23:00Z" w16du:dateUtc="2025-11-11T04:23:00Z"/>
                    <w:rFonts w:ascii="Times New Roman" w:eastAsia="Times New Roman" w:hAnsi="Times New Roman" w:cs="Times New Roman"/>
                    <w:color w:val="000000"/>
                    <w:sz w:val="24"/>
                    <w:szCs w:val="24"/>
                    <w:lang w:val="en-US"/>
                  </w:rPr>
                </w:rPrChange>
              </w:rPr>
            </w:pPr>
            <w:ins w:id="550" w:author="Audrey Ho" w:date="2025-11-11T11:23:00Z" w16du:dateUtc="2025-11-11T04:23:00Z">
              <w:r w:rsidRPr="007176E5">
                <w:rPr>
                  <w:rFonts w:eastAsia="Times New Roman"/>
                  <w:color w:val="000000"/>
                  <w:lang w:val="en-US"/>
                  <w:rPrChange w:id="551" w:author="Audrey Ho" w:date="2025-11-11T11:26:00Z" w16du:dateUtc="2025-11-11T04:26:00Z">
                    <w:rPr>
                      <w:rFonts w:ascii="Aptos" w:eastAsia="Times New Roman" w:hAnsi="Aptos" w:cs="Times New Roman"/>
                      <w:color w:val="000000"/>
                      <w:sz w:val="16"/>
                      <w:szCs w:val="16"/>
                      <w:lang w:val="en-US"/>
                    </w:rPr>
                  </w:rPrChange>
                </w:rPr>
                <w:t>Sentry.io</w:t>
              </w:r>
              <w:r w:rsidRPr="007176E5">
                <w:rPr>
                  <w:rFonts w:eastAsia="Times New Roman"/>
                  <w:color w:val="000000"/>
                  <w:lang w:val="en-US"/>
                  <w:rPrChange w:id="552"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53"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295ED0F1" w14:textId="77777777" w:rsidR="007176E5" w:rsidRPr="007176E5" w:rsidRDefault="007176E5" w:rsidP="007176E5">
            <w:pPr>
              <w:spacing w:before="100" w:beforeAutospacing="1" w:after="100" w:afterAutospacing="1" w:line="240" w:lineRule="auto"/>
              <w:textAlignment w:val="baseline"/>
              <w:rPr>
                <w:ins w:id="554" w:author="Audrey Ho" w:date="2025-11-11T11:23:00Z" w16du:dateUtc="2025-11-11T04:23:00Z"/>
                <w:rFonts w:eastAsia="Times New Roman"/>
                <w:color w:val="000000"/>
                <w:lang w:val="en-US"/>
                <w:rPrChange w:id="555" w:author="Audrey Ho" w:date="2025-11-11T11:26:00Z" w16du:dateUtc="2025-11-11T04:26:00Z">
                  <w:rPr>
                    <w:ins w:id="556" w:author="Audrey Ho" w:date="2025-11-11T11:23:00Z" w16du:dateUtc="2025-11-11T04:23:00Z"/>
                    <w:rFonts w:ascii="Times New Roman" w:eastAsia="Times New Roman" w:hAnsi="Times New Roman" w:cs="Times New Roman"/>
                    <w:color w:val="000000"/>
                    <w:sz w:val="24"/>
                    <w:szCs w:val="24"/>
                    <w:lang w:val="en-US"/>
                  </w:rPr>
                </w:rPrChange>
              </w:rPr>
            </w:pPr>
            <w:ins w:id="557" w:author="Audrey Ho" w:date="2025-11-11T11:23:00Z" w16du:dateUtc="2025-11-11T04:23:00Z">
              <w:r w:rsidRPr="007176E5">
                <w:rPr>
                  <w:rFonts w:eastAsia="Times New Roman"/>
                  <w:color w:val="000000"/>
                  <w:lang w:val="en-US"/>
                  <w:rPrChange w:id="558" w:author="Audrey Ho" w:date="2025-11-11T11:26:00Z" w16du:dateUtc="2025-11-11T04:26:00Z">
                    <w:rPr>
                      <w:rFonts w:ascii="Aptos" w:eastAsia="Times New Roman" w:hAnsi="Aptos" w:cs="Times New Roman"/>
                      <w:color w:val="000000"/>
                      <w:sz w:val="16"/>
                      <w:szCs w:val="16"/>
                      <w:lang w:val="en-US"/>
                    </w:rPr>
                  </w:rPrChange>
                </w:rPr>
                <w:t>Error monitoring and logging</w:t>
              </w:r>
              <w:r w:rsidRPr="007176E5">
                <w:rPr>
                  <w:rFonts w:eastAsia="Times New Roman"/>
                  <w:color w:val="000000"/>
                  <w:lang w:val="en-US"/>
                  <w:rPrChange w:id="559" w:author="Audrey Ho" w:date="2025-11-11T11:26:00Z" w16du:dateUtc="2025-11-11T04:26:00Z">
                    <w:rPr>
                      <w:rFonts w:eastAsia="Times New Roman"/>
                      <w:color w:val="000000"/>
                      <w:sz w:val="16"/>
                      <w:szCs w:val="16"/>
                      <w:lang w:val="en-US"/>
                    </w:rPr>
                  </w:rPrChange>
                </w:rPr>
                <w:t>​</w:t>
              </w:r>
            </w:ins>
          </w:p>
        </w:tc>
      </w:tr>
      <w:tr w:rsidR="007176E5" w:rsidRPr="007176E5" w14:paraId="06A8D736" w14:textId="77777777" w:rsidTr="007176E5">
        <w:trPr>
          <w:trHeight w:val="315"/>
          <w:ins w:id="560" w:author="Audrey Ho" w:date="2025-11-11T11:23:00Z"/>
          <w:trPrChange w:id="561" w:author="Audrey Ho" w:date="2025-11-11T11:24:00Z" w16du:dateUtc="2025-11-11T04:24:00Z">
            <w:trPr>
              <w:gridAfter w:val="0"/>
              <w:trHeight w:val="315"/>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562"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6A29892A" w14:textId="77777777" w:rsidR="007176E5" w:rsidRPr="007176E5" w:rsidRDefault="007176E5" w:rsidP="007176E5">
            <w:pPr>
              <w:spacing w:before="100" w:beforeAutospacing="1" w:after="100" w:afterAutospacing="1" w:line="240" w:lineRule="auto"/>
              <w:textAlignment w:val="baseline"/>
              <w:rPr>
                <w:ins w:id="563" w:author="Audrey Ho" w:date="2025-11-11T11:23:00Z" w16du:dateUtc="2025-11-11T04:23:00Z"/>
                <w:rFonts w:eastAsia="Times New Roman"/>
                <w:color w:val="000000"/>
                <w:lang w:val="en-US"/>
                <w:rPrChange w:id="564" w:author="Audrey Ho" w:date="2025-11-11T11:26:00Z" w16du:dateUtc="2025-11-11T04:26:00Z">
                  <w:rPr>
                    <w:ins w:id="565" w:author="Audrey Ho" w:date="2025-11-11T11:23:00Z" w16du:dateUtc="2025-11-11T04:23:00Z"/>
                    <w:rFonts w:ascii="Times New Roman" w:eastAsia="Times New Roman" w:hAnsi="Times New Roman" w:cs="Times New Roman"/>
                    <w:color w:val="000000"/>
                    <w:sz w:val="24"/>
                    <w:szCs w:val="24"/>
                    <w:lang w:val="en-US"/>
                  </w:rPr>
                </w:rPrChange>
              </w:rPr>
            </w:pPr>
            <w:ins w:id="566" w:author="Audrey Ho" w:date="2025-11-11T11:23:00Z" w16du:dateUtc="2025-11-11T04:23:00Z">
              <w:r w:rsidRPr="007176E5">
                <w:rPr>
                  <w:rFonts w:eastAsia="Times New Roman"/>
                  <w:color w:val="000000"/>
                  <w:lang w:val="en-US"/>
                  <w:rPrChange w:id="567" w:author="Audrey Ho" w:date="2025-11-11T11:26:00Z" w16du:dateUtc="2025-11-11T04:26:00Z">
                    <w:rPr>
                      <w:rFonts w:ascii="Aptos" w:eastAsia="Times New Roman" w:hAnsi="Aptos" w:cs="Times New Roman"/>
                      <w:color w:val="000000"/>
                      <w:sz w:val="16"/>
                      <w:szCs w:val="16"/>
                      <w:lang w:val="en-US"/>
                    </w:rPr>
                  </w:rPrChange>
                </w:rPr>
                <w:t>Docker, Kubernetes</w:t>
              </w:r>
              <w:r w:rsidRPr="007176E5">
                <w:rPr>
                  <w:rFonts w:eastAsia="Times New Roman"/>
                  <w:color w:val="000000"/>
                  <w:lang w:val="en-US"/>
                  <w:rPrChange w:id="568"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69"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567FFA0E" w14:textId="77777777" w:rsidR="007176E5" w:rsidRPr="007176E5" w:rsidRDefault="007176E5" w:rsidP="007176E5">
            <w:pPr>
              <w:spacing w:before="100" w:beforeAutospacing="1" w:after="100" w:afterAutospacing="1" w:line="240" w:lineRule="auto"/>
              <w:textAlignment w:val="baseline"/>
              <w:rPr>
                <w:ins w:id="570" w:author="Audrey Ho" w:date="2025-11-11T11:23:00Z" w16du:dateUtc="2025-11-11T04:23:00Z"/>
                <w:rFonts w:eastAsia="Times New Roman"/>
                <w:color w:val="000000"/>
                <w:lang w:val="en-US"/>
                <w:rPrChange w:id="571" w:author="Audrey Ho" w:date="2025-11-11T11:26:00Z" w16du:dateUtc="2025-11-11T04:26:00Z">
                  <w:rPr>
                    <w:ins w:id="572" w:author="Audrey Ho" w:date="2025-11-11T11:23:00Z" w16du:dateUtc="2025-11-11T04:23:00Z"/>
                    <w:rFonts w:ascii="Times New Roman" w:eastAsia="Times New Roman" w:hAnsi="Times New Roman" w:cs="Times New Roman"/>
                    <w:color w:val="000000"/>
                    <w:sz w:val="24"/>
                    <w:szCs w:val="24"/>
                    <w:lang w:val="en-US"/>
                  </w:rPr>
                </w:rPrChange>
              </w:rPr>
            </w:pPr>
            <w:ins w:id="573" w:author="Audrey Ho" w:date="2025-11-11T11:23:00Z" w16du:dateUtc="2025-11-11T04:23:00Z">
              <w:r w:rsidRPr="007176E5">
                <w:rPr>
                  <w:rFonts w:eastAsia="Times New Roman"/>
                  <w:color w:val="000000"/>
                  <w:lang w:val="en-US"/>
                  <w:rPrChange w:id="574" w:author="Audrey Ho" w:date="2025-11-11T11:26:00Z" w16du:dateUtc="2025-11-11T04:26:00Z">
                    <w:rPr>
                      <w:rFonts w:ascii="Aptos" w:eastAsia="Times New Roman" w:hAnsi="Aptos" w:cs="Times New Roman"/>
                      <w:color w:val="000000"/>
                      <w:sz w:val="16"/>
                      <w:szCs w:val="16"/>
                      <w:lang w:val="en-US"/>
                    </w:rPr>
                  </w:rPrChange>
                </w:rPr>
                <w:t>Containerization</w:t>
              </w:r>
              <w:r w:rsidRPr="007176E5">
                <w:rPr>
                  <w:rFonts w:eastAsia="Times New Roman"/>
                  <w:color w:val="000000"/>
                  <w:lang w:val="en-US"/>
                  <w:rPrChange w:id="575" w:author="Audrey Ho" w:date="2025-11-11T11:26:00Z" w16du:dateUtc="2025-11-11T04:26:00Z">
                    <w:rPr>
                      <w:rFonts w:eastAsia="Times New Roman"/>
                      <w:color w:val="000000"/>
                      <w:sz w:val="16"/>
                      <w:szCs w:val="16"/>
                      <w:lang w:val="en-US"/>
                    </w:rPr>
                  </w:rPrChange>
                </w:rPr>
                <w:t>​</w:t>
              </w:r>
            </w:ins>
          </w:p>
        </w:tc>
      </w:tr>
      <w:tr w:rsidR="007176E5" w:rsidRPr="007176E5" w14:paraId="6165ADB4" w14:textId="77777777" w:rsidTr="007176E5">
        <w:trPr>
          <w:trHeight w:val="480"/>
          <w:ins w:id="576" w:author="Audrey Ho" w:date="2025-11-11T11:23:00Z"/>
          <w:trPrChange w:id="577" w:author="Audrey Ho" w:date="2025-11-11T11:24:00Z" w16du:dateUtc="2025-11-11T04:24:00Z">
            <w:trPr>
              <w:gridAfter w:val="0"/>
              <w:trHeight w:val="480"/>
            </w:trPr>
          </w:trPrChange>
        </w:trPr>
        <w:tc>
          <w:tcPr>
            <w:tcW w:w="2828" w:type="dxa"/>
            <w:tcBorders>
              <w:top w:val="single" w:sz="6" w:space="0" w:color="FDEADA"/>
              <w:left w:val="single" w:sz="6" w:space="0" w:color="FDEADA"/>
              <w:bottom w:val="single" w:sz="6" w:space="0" w:color="FDEADA"/>
              <w:right w:val="single" w:sz="6" w:space="0" w:color="FDEADA"/>
            </w:tcBorders>
            <w:shd w:val="clear" w:color="auto" w:fill="FFFFFF"/>
            <w:hideMark/>
            <w:tcPrChange w:id="578" w:author="Audrey Ho" w:date="2025-11-11T11:24:00Z" w16du:dateUtc="2025-11-11T04:24:00Z">
              <w:tcPr>
                <w:tcW w:w="1950" w:type="dxa"/>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1654EA38" w14:textId="77777777" w:rsidR="007176E5" w:rsidRPr="007176E5" w:rsidRDefault="007176E5" w:rsidP="007176E5">
            <w:pPr>
              <w:spacing w:before="100" w:beforeAutospacing="1" w:after="100" w:afterAutospacing="1" w:line="240" w:lineRule="auto"/>
              <w:textAlignment w:val="baseline"/>
              <w:rPr>
                <w:ins w:id="579" w:author="Audrey Ho" w:date="2025-11-11T11:23:00Z" w16du:dateUtc="2025-11-11T04:23:00Z"/>
                <w:rFonts w:eastAsia="Times New Roman"/>
                <w:color w:val="000000"/>
                <w:lang w:val="en-US"/>
                <w:rPrChange w:id="580" w:author="Audrey Ho" w:date="2025-11-11T11:26:00Z" w16du:dateUtc="2025-11-11T04:26:00Z">
                  <w:rPr>
                    <w:ins w:id="581" w:author="Audrey Ho" w:date="2025-11-11T11:23:00Z" w16du:dateUtc="2025-11-11T04:23:00Z"/>
                    <w:rFonts w:ascii="Times New Roman" w:eastAsia="Times New Roman" w:hAnsi="Times New Roman" w:cs="Times New Roman"/>
                    <w:color w:val="000000"/>
                    <w:sz w:val="24"/>
                    <w:szCs w:val="24"/>
                    <w:lang w:val="en-US"/>
                  </w:rPr>
                </w:rPrChange>
              </w:rPr>
            </w:pPr>
            <w:ins w:id="582" w:author="Audrey Ho" w:date="2025-11-11T11:23:00Z" w16du:dateUtc="2025-11-11T04:23:00Z">
              <w:r w:rsidRPr="007176E5">
                <w:rPr>
                  <w:rFonts w:eastAsia="Times New Roman"/>
                  <w:color w:val="000000"/>
                  <w:lang w:val="en-US"/>
                  <w:rPrChange w:id="583" w:author="Audrey Ho" w:date="2025-11-11T11:26:00Z" w16du:dateUtc="2025-11-11T04:26:00Z">
                    <w:rPr>
                      <w:rFonts w:ascii="Aptos" w:eastAsia="Times New Roman" w:hAnsi="Aptos" w:cs="Times New Roman"/>
                      <w:color w:val="000000"/>
                      <w:sz w:val="16"/>
                      <w:szCs w:val="16"/>
                      <w:lang w:val="en-US"/>
                    </w:rPr>
                  </w:rPrChange>
                </w:rPr>
                <w:t>Jenkins</w:t>
              </w:r>
              <w:r w:rsidRPr="007176E5">
                <w:rPr>
                  <w:rFonts w:eastAsia="Times New Roman"/>
                  <w:color w:val="000000"/>
                  <w:lang w:val="en-US"/>
                  <w:rPrChange w:id="584" w:author="Audrey Ho" w:date="2025-11-11T11:26:00Z" w16du:dateUtc="2025-11-11T04:26:00Z">
                    <w:rPr>
                      <w:rFonts w:eastAsia="Times New Roman"/>
                      <w:color w:val="000000"/>
                      <w:sz w:val="16"/>
                      <w:szCs w:val="16"/>
                      <w:lang w:val="en-US"/>
                    </w:rPr>
                  </w:rPrChange>
                </w:rPr>
                <w:t>​</w:t>
              </w:r>
            </w:ins>
          </w:p>
        </w:tc>
        <w:tc>
          <w:tcPr>
            <w:tcW w:w="4961" w:type="dxa"/>
            <w:tcBorders>
              <w:top w:val="single" w:sz="6" w:space="0" w:color="FDEADA"/>
              <w:left w:val="single" w:sz="6" w:space="0" w:color="FDEADA"/>
              <w:bottom w:val="single" w:sz="6" w:space="0" w:color="FDEADA"/>
              <w:right w:val="single" w:sz="6" w:space="0" w:color="FDEADA"/>
            </w:tcBorders>
            <w:shd w:val="clear" w:color="auto" w:fill="FFFFFF"/>
            <w:hideMark/>
            <w:tcPrChange w:id="585" w:author="Audrey Ho" w:date="2025-11-11T11:24:00Z" w16du:dateUtc="2025-11-11T04:24:00Z">
              <w:tcPr>
                <w:tcW w:w="2670" w:type="dxa"/>
                <w:gridSpan w:val="2"/>
                <w:tcBorders>
                  <w:top w:val="single" w:sz="6" w:space="0" w:color="FDEADA"/>
                  <w:left w:val="single" w:sz="6" w:space="0" w:color="FDEADA"/>
                  <w:bottom w:val="single" w:sz="6" w:space="0" w:color="FDEADA"/>
                  <w:right w:val="single" w:sz="6" w:space="0" w:color="FDEADA"/>
                </w:tcBorders>
                <w:shd w:val="clear" w:color="auto" w:fill="FFFFFF"/>
                <w:hideMark/>
              </w:tcPr>
            </w:tcPrChange>
          </w:tcPr>
          <w:p w14:paraId="52AA1147" w14:textId="77777777" w:rsidR="007176E5" w:rsidRPr="007176E5" w:rsidRDefault="007176E5" w:rsidP="007176E5">
            <w:pPr>
              <w:spacing w:before="100" w:beforeAutospacing="1" w:after="100" w:afterAutospacing="1" w:line="240" w:lineRule="auto"/>
              <w:textAlignment w:val="baseline"/>
              <w:rPr>
                <w:ins w:id="586" w:author="Audrey Ho" w:date="2025-11-11T11:23:00Z" w16du:dateUtc="2025-11-11T04:23:00Z"/>
                <w:rFonts w:eastAsia="Times New Roman"/>
                <w:color w:val="000000"/>
                <w:lang w:val="en-US"/>
                <w:rPrChange w:id="587" w:author="Audrey Ho" w:date="2025-11-11T11:26:00Z" w16du:dateUtc="2025-11-11T04:26:00Z">
                  <w:rPr>
                    <w:ins w:id="588" w:author="Audrey Ho" w:date="2025-11-11T11:23:00Z" w16du:dateUtc="2025-11-11T04:23:00Z"/>
                    <w:rFonts w:ascii="Times New Roman" w:eastAsia="Times New Roman" w:hAnsi="Times New Roman" w:cs="Times New Roman"/>
                    <w:color w:val="000000"/>
                    <w:sz w:val="24"/>
                    <w:szCs w:val="24"/>
                    <w:lang w:val="en-US"/>
                  </w:rPr>
                </w:rPrChange>
              </w:rPr>
            </w:pPr>
            <w:ins w:id="589" w:author="Audrey Ho" w:date="2025-11-11T11:23:00Z" w16du:dateUtc="2025-11-11T04:23:00Z">
              <w:r w:rsidRPr="007176E5">
                <w:rPr>
                  <w:rFonts w:eastAsia="Times New Roman"/>
                  <w:color w:val="000000"/>
                  <w:lang w:val="en-US"/>
                  <w:rPrChange w:id="590" w:author="Audrey Ho" w:date="2025-11-11T11:26:00Z" w16du:dateUtc="2025-11-11T04:26:00Z">
                    <w:rPr>
                      <w:rFonts w:ascii="Aptos" w:eastAsia="Times New Roman" w:hAnsi="Aptos" w:cs="Times New Roman"/>
                      <w:color w:val="000000"/>
                      <w:sz w:val="16"/>
                      <w:szCs w:val="16"/>
                      <w:lang w:val="en-US"/>
                    </w:rPr>
                  </w:rPrChange>
                </w:rPr>
                <w:t>Automate tasks in development lifecycle</w:t>
              </w:r>
              <w:r w:rsidRPr="007176E5">
                <w:rPr>
                  <w:rFonts w:eastAsia="Times New Roman"/>
                  <w:color w:val="000000"/>
                  <w:lang w:val="en-US"/>
                  <w:rPrChange w:id="591" w:author="Audrey Ho" w:date="2025-11-11T11:26:00Z" w16du:dateUtc="2025-11-11T04:26:00Z">
                    <w:rPr>
                      <w:rFonts w:eastAsia="Times New Roman"/>
                      <w:color w:val="000000"/>
                      <w:sz w:val="16"/>
                      <w:szCs w:val="16"/>
                      <w:lang w:val="en-US"/>
                    </w:rPr>
                  </w:rPrChange>
                </w:rPr>
                <w:t>​</w:t>
              </w:r>
            </w:ins>
          </w:p>
        </w:tc>
      </w:tr>
    </w:tbl>
    <w:p w14:paraId="44440B0C" w14:textId="77777777" w:rsidR="007176E5" w:rsidRPr="007176E5" w:rsidRDefault="007176E5">
      <w:pPr>
        <w:pStyle w:val="ListParagraph"/>
        <w:ind w:left="1440"/>
        <w:rPr>
          <w:ins w:id="592" w:author="Audrey Ho" w:date="2025-11-11T11:23:00Z" w16du:dateUtc="2025-11-11T04:23:00Z"/>
          <w:b/>
          <w:bCs/>
        </w:rPr>
        <w:pPrChange w:id="593" w:author="Audrey Ho" w:date="2025-11-11T11:23:00Z" w16du:dateUtc="2025-11-11T04:23:00Z">
          <w:pPr>
            <w:pStyle w:val="ListParagraph"/>
          </w:pPr>
        </w:pPrChange>
      </w:pPr>
    </w:p>
    <w:p w14:paraId="3A17C3F2" w14:textId="77777777" w:rsidR="007176E5" w:rsidRPr="007176E5" w:rsidRDefault="007176E5">
      <w:pPr>
        <w:pStyle w:val="ListParagraph"/>
        <w:rPr>
          <w:ins w:id="594" w:author="Audrey Ho" w:date="2025-11-11T11:10:00Z" w16du:dateUtc="2025-11-11T04:10:00Z"/>
          <w:b/>
          <w:bCs/>
          <w:rPrChange w:id="595" w:author="Audrey Ho" w:date="2025-11-11T11:26:00Z" w16du:dateUtc="2025-11-11T04:26:00Z">
            <w:rPr>
              <w:ins w:id="596" w:author="Audrey Ho" w:date="2025-11-11T11:10:00Z" w16du:dateUtc="2025-11-11T04:10:00Z"/>
            </w:rPr>
          </w:rPrChange>
        </w:rPr>
        <w:pPrChange w:id="597" w:author="Audrey Ho" w:date="2025-11-11T11:22:00Z" w16du:dateUtc="2025-11-11T04:22:00Z">
          <w:pPr>
            <w:pStyle w:val="ListParagraph"/>
            <w:numPr>
              <w:numId w:val="3"/>
            </w:numPr>
            <w:ind w:hanging="360"/>
          </w:pPr>
        </w:pPrChange>
      </w:pPr>
    </w:p>
    <w:p w14:paraId="1A164860" w14:textId="55CFBFE6" w:rsidR="00FD1DC9" w:rsidRPr="007176E5" w:rsidRDefault="00FD1DC9" w:rsidP="00FD1DC9">
      <w:pPr>
        <w:pStyle w:val="ListParagraph"/>
        <w:numPr>
          <w:ilvl w:val="0"/>
          <w:numId w:val="3"/>
        </w:numPr>
        <w:rPr>
          <w:b/>
          <w:bCs/>
        </w:rPr>
      </w:pPr>
      <w:r w:rsidRPr="007176E5">
        <w:rPr>
          <w:b/>
          <w:bCs/>
        </w:rPr>
        <w:t xml:space="preserve">Kế hoạch triển khai </w:t>
      </w:r>
    </w:p>
    <w:p w14:paraId="08F3627E" w14:textId="7957482E" w:rsidR="00FD1DC9" w:rsidRPr="007176E5" w:rsidRDefault="00FD1DC9" w:rsidP="00FD1DC9">
      <w:pPr>
        <w:pStyle w:val="ListParagraph"/>
        <w:numPr>
          <w:ilvl w:val="1"/>
          <w:numId w:val="3"/>
        </w:numPr>
        <w:spacing w:before="240" w:after="240"/>
        <w:rPr>
          <w:rFonts w:eastAsia="Roboto"/>
          <w:bCs/>
          <w:rPrChange w:id="598" w:author="Audrey Ho" w:date="2025-11-11T11:26:00Z" w16du:dateUtc="2025-11-11T04:26:00Z">
            <w:rPr>
              <w:rFonts w:ascii="Times New Roman" w:eastAsia="Roboto" w:hAnsi="Times New Roman" w:cs="Times New Roman"/>
              <w:bCs/>
              <w:sz w:val="24"/>
              <w:szCs w:val="24"/>
            </w:rPr>
          </w:rPrChange>
        </w:rPr>
      </w:pPr>
      <w:r w:rsidRPr="007176E5">
        <w:rPr>
          <w:rFonts w:eastAsia="Roboto"/>
          <w:b/>
          <w:rPrChange w:id="599" w:author="Audrey Ho" w:date="2025-11-11T11:26:00Z" w16du:dateUtc="2025-11-11T04:26:00Z">
            <w:rPr>
              <w:rFonts w:ascii="Times New Roman" w:eastAsia="Roboto" w:hAnsi="Times New Roman" w:cs="Times New Roman"/>
              <w:b/>
              <w:sz w:val="24"/>
              <w:szCs w:val="24"/>
            </w:rPr>
          </w:rPrChange>
        </w:rPr>
        <w:t>Giai đoạn 1</w:t>
      </w:r>
      <w:r w:rsidRPr="007176E5">
        <w:rPr>
          <w:rFonts w:eastAsia="Roboto"/>
          <w:bCs/>
          <w:rPrChange w:id="600" w:author="Audrey Ho" w:date="2025-11-11T11:26:00Z" w16du:dateUtc="2025-11-11T04:26:00Z">
            <w:rPr>
              <w:rFonts w:ascii="Times New Roman" w:eastAsia="Roboto" w:hAnsi="Times New Roman" w:cs="Times New Roman"/>
              <w:bCs/>
              <w:sz w:val="24"/>
              <w:szCs w:val="24"/>
            </w:rPr>
          </w:rPrChange>
        </w:rPr>
        <w:t xml:space="preserve"> – Xác định yêu cầu &amp; Thiết kế giao diện (design): 2 tuần (12/11/2025 -&gt; 26/11/2025) </w:t>
      </w:r>
    </w:p>
    <w:p w14:paraId="7C1639F6" w14:textId="554195E2" w:rsidR="00FD1DC9" w:rsidRPr="007176E5" w:rsidRDefault="00FD1DC9" w:rsidP="00FD1DC9">
      <w:pPr>
        <w:pStyle w:val="ListParagraph"/>
        <w:numPr>
          <w:ilvl w:val="1"/>
          <w:numId w:val="3"/>
        </w:numPr>
        <w:spacing w:before="240" w:after="240"/>
        <w:rPr>
          <w:rFonts w:eastAsia="Roboto"/>
          <w:bCs/>
          <w:rPrChange w:id="601" w:author="Audrey Ho" w:date="2025-11-11T11:26:00Z" w16du:dateUtc="2025-11-11T04:26:00Z">
            <w:rPr>
              <w:rFonts w:ascii="Times New Roman" w:eastAsia="Roboto" w:hAnsi="Times New Roman" w:cs="Times New Roman"/>
              <w:bCs/>
              <w:sz w:val="24"/>
              <w:szCs w:val="24"/>
            </w:rPr>
          </w:rPrChange>
        </w:rPr>
      </w:pPr>
      <w:r w:rsidRPr="007176E5">
        <w:rPr>
          <w:rFonts w:eastAsia="Roboto"/>
          <w:b/>
          <w:rPrChange w:id="602" w:author="Audrey Ho" w:date="2025-11-11T11:26:00Z" w16du:dateUtc="2025-11-11T04:26:00Z">
            <w:rPr>
              <w:rFonts w:ascii="Times New Roman" w:eastAsia="Roboto" w:hAnsi="Times New Roman" w:cs="Times New Roman"/>
              <w:b/>
              <w:sz w:val="24"/>
              <w:szCs w:val="24"/>
            </w:rPr>
          </w:rPrChange>
        </w:rPr>
        <w:t>Giai đoạn 2</w:t>
      </w:r>
      <w:r w:rsidRPr="007176E5">
        <w:rPr>
          <w:rFonts w:eastAsia="Roboto"/>
          <w:bCs/>
          <w:rPrChange w:id="603" w:author="Audrey Ho" w:date="2025-11-11T11:26:00Z" w16du:dateUtc="2025-11-11T04:26:00Z">
            <w:rPr>
              <w:rFonts w:ascii="Times New Roman" w:eastAsia="Roboto" w:hAnsi="Times New Roman" w:cs="Times New Roman"/>
              <w:bCs/>
              <w:sz w:val="24"/>
              <w:szCs w:val="24"/>
            </w:rPr>
          </w:rPrChange>
        </w:rPr>
        <w:t xml:space="preserve"> – Phân tích và thiết kế / Lập trình và phát triển phần mềm / Kiểm thử và khắc phục lỗi: 9 tuần (27/11/25 -&gt; 29/01/2026) </w:t>
      </w:r>
    </w:p>
    <w:p w14:paraId="7BBA896D" w14:textId="37F2EAB3" w:rsidR="00FD1DC9" w:rsidRPr="007176E5" w:rsidRDefault="00FD1DC9" w:rsidP="00FD1DC9">
      <w:pPr>
        <w:pStyle w:val="ListParagraph"/>
        <w:numPr>
          <w:ilvl w:val="1"/>
          <w:numId w:val="3"/>
        </w:numPr>
        <w:spacing w:before="240" w:after="240"/>
        <w:rPr>
          <w:rFonts w:eastAsia="Roboto"/>
          <w:bCs/>
          <w:rPrChange w:id="604" w:author="Audrey Ho" w:date="2025-11-11T11:26:00Z" w16du:dateUtc="2025-11-11T04:26:00Z">
            <w:rPr>
              <w:rFonts w:ascii="Times New Roman" w:eastAsia="Roboto" w:hAnsi="Times New Roman" w:cs="Times New Roman"/>
              <w:bCs/>
              <w:sz w:val="24"/>
              <w:szCs w:val="24"/>
            </w:rPr>
          </w:rPrChange>
        </w:rPr>
      </w:pPr>
      <w:r w:rsidRPr="007176E5">
        <w:rPr>
          <w:rFonts w:eastAsia="Roboto"/>
          <w:b/>
          <w:rPrChange w:id="605" w:author="Audrey Ho" w:date="2025-11-11T11:26:00Z" w16du:dateUtc="2025-11-11T04:26:00Z">
            <w:rPr>
              <w:rFonts w:ascii="Times New Roman" w:eastAsia="Roboto" w:hAnsi="Times New Roman" w:cs="Times New Roman"/>
              <w:b/>
              <w:sz w:val="24"/>
              <w:szCs w:val="24"/>
            </w:rPr>
          </w:rPrChange>
        </w:rPr>
        <w:t>Giai đoạn 3</w:t>
      </w:r>
      <w:r w:rsidRPr="007176E5">
        <w:rPr>
          <w:rFonts w:eastAsia="Roboto"/>
          <w:bCs/>
          <w:rPrChange w:id="606" w:author="Audrey Ho" w:date="2025-11-11T11:26:00Z" w16du:dateUtc="2025-11-11T04:26:00Z">
            <w:rPr>
              <w:rFonts w:ascii="Times New Roman" w:eastAsia="Roboto" w:hAnsi="Times New Roman" w:cs="Times New Roman"/>
              <w:bCs/>
              <w:sz w:val="24"/>
              <w:szCs w:val="24"/>
            </w:rPr>
          </w:rPrChange>
        </w:rPr>
        <w:t xml:space="preserve"> – Thử nghiệm vận hành toàn bộ hệ thống (UAT): 1 tuần (30/01/2026 -&gt; 06/02/2026) </w:t>
      </w:r>
    </w:p>
    <w:p w14:paraId="7EC7634D" w14:textId="6217BF65" w:rsidR="00FD1DC9" w:rsidRPr="007176E5" w:rsidRDefault="00FD1DC9" w:rsidP="00FD1DC9">
      <w:pPr>
        <w:pStyle w:val="ListParagraph"/>
        <w:numPr>
          <w:ilvl w:val="1"/>
          <w:numId w:val="3"/>
        </w:numPr>
        <w:spacing w:before="240" w:after="240"/>
        <w:rPr>
          <w:rFonts w:eastAsia="Roboto"/>
          <w:bCs/>
          <w:rPrChange w:id="607" w:author="Audrey Ho" w:date="2025-11-11T11:26:00Z" w16du:dateUtc="2025-11-11T04:26:00Z">
            <w:rPr>
              <w:rFonts w:ascii="Times New Roman" w:eastAsia="Roboto" w:hAnsi="Times New Roman" w:cs="Times New Roman"/>
              <w:bCs/>
              <w:sz w:val="24"/>
              <w:szCs w:val="24"/>
            </w:rPr>
          </w:rPrChange>
        </w:rPr>
      </w:pPr>
      <w:r w:rsidRPr="007176E5">
        <w:rPr>
          <w:rFonts w:eastAsia="Roboto"/>
          <w:b/>
          <w:rPrChange w:id="608" w:author="Audrey Ho" w:date="2025-11-11T11:26:00Z" w16du:dateUtc="2025-11-11T04:26:00Z">
            <w:rPr>
              <w:rFonts w:ascii="Times New Roman" w:eastAsia="Roboto" w:hAnsi="Times New Roman" w:cs="Times New Roman"/>
              <w:b/>
              <w:sz w:val="24"/>
              <w:szCs w:val="24"/>
            </w:rPr>
          </w:rPrChange>
        </w:rPr>
        <w:t>Giai đoạn 4</w:t>
      </w:r>
      <w:r w:rsidRPr="007176E5">
        <w:rPr>
          <w:rFonts w:eastAsia="Roboto"/>
          <w:bCs/>
          <w:rPrChange w:id="609" w:author="Audrey Ho" w:date="2025-11-11T11:26:00Z" w16du:dateUtc="2025-11-11T04:26:00Z">
            <w:rPr>
              <w:rFonts w:ascii="Times New Roman" w:eastAsia="Roboto" w:hAnsi="Times New Roman" w:cs="Times New Roman"/>
              <w:bCs/>
              <w:sz w:val="24"/>
              <w:szCs w:val="24"/>
            </w:rPr>
          </w:rPrChange>
        </w:rPr>
        <w:t xml:space="preserve"> – Hỗ trợ kỹ thuật và triển khai (PRODUCTION): 1 tuần (07/02/2026 -&gt; 1</w:t>
      </w:r>
      <w:r w:rsidR="00191B78" w:rsidRPr="007176E5">
        <w:rPr>
          <w:rFonts w:eastAsia="Roboto"/>
          <w:bCs/>
          <w:rPrChange w:id="610" w:author="Audrey Ho" w:date="2025-11-11T11:26:00Z" w16du:dateUtc="2025-11-11T04:26:00Z">
            <w:rPr>
              <w:rFonts w:ascii="Times New Roman" w:eastAsia="Roboto" w:hAnsi="Times New Roman" w:cs="Times New Roman"/>
              <w:bCs/>
              <w:sz w:val="24"/>
              <w:szCs w:val="24"/>
            </w:rPr>
          </w:rPrChange>
        </w:rPr>
        <w:t>2</w:t>
      </w:r>
      <w:r w:rsidRPr="007176E5">
        <w:rPr>
          <w:rFonts w:eastAsia="Roboto"/>
          <w:bCs/>
          <w:rPrChange w:id="611" w:author="Audrey Ho" w:date="2025-11-11T11:26:00Z" w16du:dateUtc="2025-11-11T04:26:00Z">
            <w:rPr>
              <w:rFonts w:ascii="Times New Roman" w:eastAsia="Roboto" w:hAnsi="Times New Roman" w:cs="Times New Roman"/>
              <w:bCs/>
              <w:sz w:val="24"/>
              <w:szCs w:val="24"/>
            </w:rPr>
          </w:rPrChange>
        </w:rPr>
        <w:t xml:space="preserve">/02/2026) </w:t>
      </w:r>
    </w:p>
    <w:p w14:paraId="22E29FF5" w14:textId="7C733E9A" w:rsidR="00A373C7" w:rsidRPr="007176E5" w:rsidRDefault="00FD1DC9" w:rsidP="00A373C7">
      <w:pPr>
        <w:spacing w:before="240" w:after="240"/>
        <w:rPr>
          <w:rFonts w:eastAsia="Roboto"/>
          <w:bCs/>
          <w:rPrChange w:id="612" w:author="Audrey Ho" w:date="2025-11-11T11:26:00Z" w16du:dateUtc="2025-11-11T04:26:00Z">
            <w:rPr>
              <w:rFonts w:ascii="Times New Roman" w:eastAsia="Roboto" w:hAnsi="Times New Roman" w:cs="Times New Roman"/>
              <w:bCs/>
              <w:sz w:val="24"/>
              <w:szCs w:val="24"/>
            </w:rPr>
          </w:rPrChange>
        </w:rPr>
      </w:pPr>
      <w:commentRangeStart w:id="613"/>
      <w:r w:rsidRPr="007176E5">
        <w:rPr>
          <w:rFonts w:eastAsia="Roboto"/>
          <w:b/>
          <w:u w:val="single"/>
          <w:rPrChange w:id="614" w:author="Audrey Ho" w:date="2025-11-11T11:26:00Z" w16du:dateUtc="2025-11-11T04:26:00Z">
            <w:rPr>
              <w:rFonts w:ascii="Times New Roman" w:eastAsia="Roboto" w:hAnsi="Times New Roman" w:cs="Times New Roman"/>
              <w:b/>
              <w:sz w:val="24"/>
              <w:szCs w:val="24"/>
              <w:u w:val="single"/>
            </w:rPr>
          </w:rPrChange>
        </w:rPr>
        <w:t>Lưu ý:</w:t>
      </w:r>
      <w:r w:rsidRPr="007176E5">
        <w:rPr>
          <w:rFonts w:eastAsia="Roboto"/>
          <w:bCs/>
          <w:rPrChange w:id="615" w:author="Audrey Ho" w:date="2025-11-11T11:26:00Z" w16du:dateUtc="2025-11-11T04:26:00Z">
            <w:rPr>
              <w:rFonts w:ascii="Times New Roman" w:eastAsia="Roboto" w:hAnsi="Times New Roman" w:cs="Times New Roman"/>
              <w:bCs/>
              <w:sz w:val="24"/>
              <w:szCs w:val="24"/>
            </w:rPr>
          </w:rPrChange>
        </w:rPr>
        <w:t xml:space="preserve"> </w:t>
      </w:r>
      <w:r w:rsidR="00A373C7" w:rsidRPr="007176E5">
        <w:rPr>
          <w:rFonts w:eastAsia="Roboto"/>
          <w:bCs/>
          <w:rPrChange w:id="616" w:author="Audrey Ho" w:date="2025-11-11T11:26:00Z" w16du:dateUtc="2025-11-11T04:26:00Z">
            <w:rPr>
              <w:rFonts w:ascii="Times New Roman" w:eastAsia="Roboto" w:hAnsi="Times New Roman" w:cs="Times New Roman"/>
              <w:bCs/>
              <w:sz w:val="24"/>
              <w:szCs w:val="24"/>
            </w:rPr>
          </w:rPrChange>
        </w:rPr>
        <w:t xml:space="preserve">Sau khi hoàn thành Giai đoạn 1, khi có Yêu cầu công việc cụ thể, Vinova sẽ đề xuất cơ cấu nhân sự mới, nếu cần thiết </w:t>
      </w:r>
      <w:ins w:id="617" w:author="Helen Doan" w:date="2025-11-10T20:02:00Z" w16du:dateUtc="2025-11-10T12:02:00Z">
        <w:r w:rsidR="00002286" w:rsidRPr="007176E5">
          <w:rPr>
            <w:rFonts w:eastAsia="Roboto"/>
            <w:bCs/>
            <w:lang w:val="vi-VN"/>
            <w:rPrChange w:id="618" w:author="Audrey Ho" w:date="2025-11-11T11:26:00Z" w16du:dateUtc="2025-11-11T04:26:00Z">
              <w:rPr>
                <w:rFonts w:ascii="Times New Roman" w:eastAsia="Roboto" w:hAnsi="Times New Roman" w:cs="Times New Roman"/>
                <w:bCs/>
                <w:sz w:val="24"/>
                <w:szCs w:val="24"/>
                <w:lang w:val="vi-VN"/>
              </w:rPr>
            </w:rPrChange>
          </w:rPr>
          <w:t xml:space="preserve">, </w:t>
        </w:r>
      </w:ins>
      <w:r w:rsidR="00A373C7" w:rsidRPr="007176E5">
        <w:rPr>
          <w:rFonts w:eastAsia="Roboto"/>
          <w:bCs/>
          <w:rPrChange w:id="619" w:author="Audrey Ho" w:date="2025-11-11T11:26:00Z" w16du:dateUtc="2025-11-11T04:26:00Z">
            <w:rPr>
              <w:rFonts w:ascii="Times New Roman" w:eastAsia="Roboto" w:hAnsi="Times New Roman" w:cs="Times New Roman"/>
              <w:bCs/>
              <w:sz w:val="24"/>
              <w:szCs w:val="24"/>
            </w:rPr>
          </w:rPrChange>
        </w:rPr>
        <w:t xml:space="preserve">nhằm đảm bảo việc bàn giao dự án đúng tiến độ. Mọi điều chỉnh về cơ cấu nhân sự hoặc phạm vi công việc phải được Vinova thông báo bằng văn bản (qua email) và chỉ được triển khai sau khi nhận được phê duyệt bằng văn bản </w:t>
      </w:r>
      <w:ins w:id="620" w:author="Helen Doan" w:date="2025-11-10T20:01:00Z" w16du:dateUtc="2025-11-10T12:01:00Z">
        <w:r w:rsidR="00002286" w:rsidRPr="007176E5">
          <w:rPr>
            <w:rFonts w:eastAsia="Roboto"/>
            <w:bCs/>
            <w:lang w:val="vi-VN"/>
            <w:rPrChange w:id="621" w:author="Audrey Ho" w:date="2025-11-11T11:26:00Z" w16du:dateUtc="2025-11-11T04:26:00Z">
              <w:rPr>
                <w:rFonts w:ascii="Times New Roman" w:eastAsia="Roboto" w:hAnsi="Times New Roman" w:cs="Times New Roman"/>
                <w:bCs/>
                <w:sz w:val="24"/>
                <w:szCs w:val="24"/>
                <w:lang w:val="vi-VN"/>
              </w:rPr>
            </w:rPrChange>
          </w:rPr>
          <w:t xml:space="preserve">(qua email) </w:t>
        </w:r>
      </w:ins>
      <w:r w:rsidR="00A373C7" w:rsidRPr="007176E5">
        <w:rPr>
          <w:rFonts w:eastAsia="Roboto"/>
          <w:bCs/>
          <w:rPrChange w:id="622" w:author="Audrey Ho" w:date="2025-11-11T11:26:00Z" w16du:dateUtc="2025-11-11T04:26:00Z">
            <w:rPr>
              <w:rFonts w:ascii="Times New Roman" w:eastAsia="Roboto" w:hAnsi="Times New Roman" w:cs="Times New Roman"/>
              <w:bCs/>
              <w:sz w:val="24"/>
              <w:szCs w:val="24"/>
            </w:rPr>
          </w:rPrChange>
        </w:rPr>
        <w:t>từ OS Research.</w:t>
      </w:r>
    </w:p>
    <w:p w14:paraId="5698AF7D" w14:textId="77777777" w:rsidR="00A373C7" w:rsidRPr="007176E5" w:rsidRDefault="00A373C7" w:rsidP="00A373C7">
      <w:pPr>
        <w:spacing w:before="240" w:after="240"/>
        <w:rPr>
          <w:rFonts w:eastAsia="Roboto"/>
          <w:bCs/>
          <w:rPrChange w:id="623" w:author="Audrey Ho" w:date="2025-11-11T11:26:00Z" w16du:dateUtc="2025-11-11T04:26:00Z">
            <w:rPr>
              <w:rFonts w:ascii="Times New Roman" w:eastAsia="Roboto" w:hAnsi="Times New Roman" w:cs="Times New Roman"/>
              <w:bCs/>
              <w:sz w:val="24"/>
              <w:szCs w:val="24"/>
            </w:rPr>
          </w:rPrChange>
        </w:rPr>
      </w:pPr>
      <w:r w:rsidRPr="007176E5">
        <w:rPr>
          <w:rFonts w:eastAsia="Roboto"/>
          <w:bCs/>
          <w:rPrChange w:id="624" w:author="Audrey Ho" w:date="2025-11-11T11:26:00Z" w16du:dateUtc="2025-11-11T04:26:00Z">
            <w:rPr>
              <w:rFonts w:ascii="Times New Roman" w:eastAsia="Roboto" w:hAnsi="Times New Roman" w:cs="Times New Roman"/>
              <w:bCs/>
              <w:sz w:val="24"/>
              <w:szCs w:val="24"/>
            </w:rPr>
          </w:rPrChange>
        </w:rPr>
        <w:t>Kể từ thời điểm bắt đầu Giai đoạn 2 cho đến khi hoàn thành Giai đoạn 4, phạm vi công việc sẽ được duy trì ổn định, không thay đổi, nhằm đảm bảo Vinova có thể thực hiện và bàn giao đúng tiến độ đã cam kết với OS Research.</w:t>
      </w:r>
      <w:commentRangeEnd w:id="613"/>
      <w:r w:rsidRPr="007176E5">
        <w:rPr>
          <w:rStyle w:val="CommentReference"/>
          <w:sz w:val="22"/>
          <w:szCs w:val="22"/>
          <w:rPrChange w:id="625" w:author="Audrey Ho" w:date="2025-11-11T11:26:00Z" w16du:dateUtc="2025-11-11T04:26:00Z">
            <w:rPr>
              <w:rStyle w:val="CommentReference"/>
            </w:rPr>
          </w:rPrChange>
        </w:rPr>
        <w:commentReference w:id="613"/>
      </w:r>
    </w:p>
    <w:p w14:paraId="545E631C" w14:textId="3CC12FC8" w:rsidR="000C4286" w:rsidRPr="007176E5" w:rsidRDefault="00000000" w:rsidP="00A373C7">
      <w:pPr>
        <w:pStyle w:val="ListParagraph"/>
        <w:numPr>
          <w:ilvl w:val="0"/>
          <w:numId w:val="3"/>
        </w:numPr>
        <w:spacing w:before="240" w:after="240"/>
        <w:rPr>
          <w:rFonts w:eastAsia="Roboto"/>
          <w:b/>
          <w:rPrChange w:id="626"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627" w:author="Audrey Ho" w:date="2025-11-11T11:26:00Z" w16du:dateUtc="2025-11-11T04:26:00Z">
            <w:rPr>
              <w:rFonts w:ascii="Times New Roman" w:eastAsia="Roboto" w:hAnsi="Times New Roman" w:cs="Times New Roman"/>
              <w:b/>
              <w:sz w:val="24"/>
              <w:szCs w:val="24"/>
            </w:rPr>
          </w:rPrChange>
        </w:rPr>
        <w:t xml:space="preserve">Tiêu chí nghiệm thu </w:t>
      </w:r>
      <w:r w:rsidR="00FD1DC9" w:rsidRPr="007176E5">
        <w:rPr>
          <w:rFonts w:eastAsia="Roboto"/>
          <w:b/>
          <w:rPrChange w:id="628" w:author="Audrey Ho" w:date="2025-11-11T11:26:00Z" w16du:dateUtc="2025-11-11T04:26:00Z">
            <w:rPr>
              <w:rFonts w:ascii="Times New Roman" w:eastAsia="Roboto" w:hAnsi="Times New Roman" w:cs="Times New Roman"/>
              <w:b/>
              <w:sz w:val="24"/>
              <w:szCs w:val="24"/>
            </w:rPr>
          </w:rPrChange>
        </w:rPr>
        <w:t>chung:</w:t>
      </w:r>
    </w:p>
    <w:p w14:paraId="440D0B41" w14:textId="77777777" w:rsidR="000C4286" w:rsidRPr="007176E5" w:rsidRDefault="00000000">
      <w:pPr>
        <w:spacing w:before="240" w:after="240"/>
        <w:rPr>
          <w:rFonts w:eastAsia="Roboto"/>
          <w:rPrChange w:id="629" w:author="Audrey Ho" w:date="2025-11-11T11:26:00Z" w16du:dateUtc="2025-11-11T04:26:00Z">
            <w:rPr>
              <w:rFonts w:ascii="Times New Roman" w:eastAsia="Roboto" w:hAnsi="Times New Roman" w:cs="Times New Roman"/>
              <w:sz w:val="24"/>
              <w:szCs w:val="24"/>
            </w:rPr>
          </w:rPrChange>
        </w:rPr>
      </w:pPr>
      <w:r w:rsidRPr="007176E5">
        <w:rPr>
          <w:rFonts w:eastAsia="Roboto"/>
          <w:rPrChange w:id="630" w:author="Audrey Ho" w:date="2025-11-11T11:26:00Z" w16du:dateUtc="2025-11-11T04:26:00Z">
            <w:rPr>
              <w:rFonts w:ascii="Times New Roman" w:eastAsia="Roboto" w:hAnsi="Times New Roman" w:cs="Times New Roman"/>
              <w:sz w:val="24"/>
              <w:szCs w:val="24"/>
            </w:rPr>
          </w:rPrChange>
        </w:rPr>
        <w:t>Một hạng mục công việc chỉ được coi là hoàn thành khi:</w:t>
      </w:r>
    </w:p>
    <w:p w14:paraId="43758D89" w14:textId="198B6CF1" w:rsidR="000C4286" w:rsidRPr="007176E5" w:rsidRDefault="00000000">
      <w:pPr>
        <w:numPr>
          <w:ilvl w:val="0"/>
          <w:numId w:val="2"/>
        </w:numPr>
        <w:spacing w:before="240"/>
        <w:rPr>
          <w:rFonts w:eastAsia="Roboto"/>
          <w:rPrChange w:id="631" w:author="Audrey Ho" w:date="2025-11-11T11:26:00Z" w16du:dateUtc="2025-11-11T04:26:00Z">
            <w:rPr>
              <w:rFonts w:ascii="Times New Roman" w:eastAsia="Roboto" w:hAnsi="Times New Roman" w:cs="Times New Roman"/>
              <w:sz w:val="24"/>
              <w:szCs w:val="24"/>
            </w:rPr>
          </w:rPrChange>
        </w:rPr>
      </w:pPr>
      <w:r w:rsidRPr="007176E5">
        <w:rPr>
          <w:rFonts w:eastAsia="Roboto"/>
          <w:rPrChange w:id="632" w:author="Audrey Ho" w:date="2025-11-11T11:26:00Z" w16du:dateUtc="2025-11-11T04:26:00Z">
            <w:rPr>
              <w:rFonts w:ascii="Times New Roman" w:eastAsia="Roboto" w:hAnsi="Times New Roman" w:cs="Times New Roman"/>
              <w:sz w:val="24"/>
              <w:szCs w:val="24"/>
            </w:rPr>
          </w:rPrChange>
        </w:rPr>
        <w:t>VINOVA bàn giao đầy đủ sản phẩm và tài liệu tương ứng.</w:t>
      </w:r>
    </w:p>
    <w:p w14:paraId="0FC3A135" w14:textId="14DF1ECA" w:rsidR="000C4286" w:rsidRPr="007176E5" w:rsidRDefault="00000000">
      <w:pPr>
        <w:numPr>
          <w:ilvl w:val="0"/>
          <w:numId w:val="2"/>
        </w:numPr>
        <w:rPr>
          <w:rFonts w:eastAsia="Roboto"/>
          <w:rPrChange w:id="633" w:author="Audrey Ho" w:date="2025-11-11T11:26:00Z" w16du:dateUtc="2025-11-11T04:26:00Z">
            <w:rPr>
              <w:rFonts w:ascii="Times New Roman" w:eastAsia="Roboto" w:hAnsi="Times New Roman" w:cs="Times New Roman"/>
              <w:sz w:val="24"/>
              <w:szCs w:val="24"/>
            </w:rPr>
          </w:rPrChange>
        </w:rPr>
      </w:pPr>
      <w:r w:rsidRPr="007176E5">
        <w:rPr>
          <w:rFonts w:eastAsia="Roboto"/>
          <w:rPrChange w:id="634" w:author="Audrey Ho" w:date="2025-11-11T11:26:00Z" w16du:dateUtc="2025-11-11T04:26:00Z">
            <w:rPr>
              <w:rFonts w:ascii="Times New Roman" w:eastAsia="Roboto" w:hAnsi="Times New Roman" w:cs="Times New Roman"/>
              <w:sz w:val="24"/>
              <w:szCs w:val="24"/>
            </w:rPr>
          </w:rPrChange>
        </w:rPr>
        <w:t>OS Research đã xác nhận nghiệm thu chính thức bằng văn bản hoặc email.</w:t>
      </w:r>
    </w:p>
    <w:p w14:paraId="5F0C18F6" w14:textId="57FCFA75" w:rsidR="000C4286" w:rsidRPr="007176E5" w:rsidRDefault="00000000">
      <w:pPr>
        <w:numPr>
          <w:ilvl w:val="0"/>
          <w:numId w:val="2"/>
        </w:numPr>
        <w:spacing w:after="240"/>
        <w:rPr>
          <w:rPrChange w:id="635" w:author="Audrey Ho" w:date="2025-11-11T11:26:00Z" w16du:dateUtc="2025-11-11T04:26:00Z">
            <w:rPr>
              <w:rFonts w:ascii="Times New Roman" w:hAnsi="Times New Roman" w:cs="Times New Roman"/>
              <w:sz w:val="24"/>
              <w:szCs w:val="24"/>
            </w:rPr>
          </w:rPrChange>
        </w:rPr>
      </w:pPr>
      <w:r w:rsidRPr="007176E5">
        <w:rPr>
          <w:rFonts w:eastAsia="Roboto"/>
          <w:rPrChange w:id="636" w:author="Audrey Ho" w:date="2025-11-11T11:26:00Z" w16du:dateUtc="2025-11-11T04:26:00Z">
            <w:rPr>
              <w:rFonts w:ascii="Times New Roman" w:eastAsia="Roboto" w:hAnsi="Times New Roman" w:cs="Times New Roman"/>
              <w:sz w:val="24"/>
              <w:szCs w:val="24"/>
            </w:rPr>
          </w:rPrChange>
        </w:rPr>
        <w:lastRenderedPageBreak/>
        <w:t>Không còn lỗi nghiêm trọng, kết quả đạt yêu cầu kỹ thuật và nghiệp vụ.</w:t>
      </w:r>
      <w:r w:rsidRPr="007176E5">
        <w:rPr>
          <w:rFonts w:eastAsia="Roboto"/>
          <w:rPrChange w:id="637" w:author="Audrey Ho" w:date="2025-11-11T11:26:00Z" w16du:dateUtc="2025-11-11T04:26:00Z">
            <w:rPr>
              <w:rFonts w:ascii="Times New Roman" w:eastAsia="Roboto" w:hAnsi="Times New Roman" w:cs="Times New Roman"/>
              <w:sz w:val="24"/>
              <w:szCs w:val="24"/>
            </w:rPr>
          </w:rPrChange>
        </w:rPr>
        <w:br/>
        <w:t xml:space="preserve">Nếu OS Research không phản hồi trong vòng 05 ngày làm việc, sản phẩm sẽ được xem là </w:t>
      </w:r>
      <w:r w:rsidRPr="007176E5">
        <w:rPr>
          <w:rFonts w:eastAsia="Roboto"/>
          <w:b/>
          <w:rPrChange w:id="638" w:author="Audrey Ho" w:date="2025-11-11T11:26:00Z" w16du:dateUtc="2025-11-11T04:26:00Z">
            <w:rPr>
              <w:rFonts w:ascii="Times New Roman" w:eastAsia="Roboto" w:hAnsi="Times New Roman" w:cs="Times New Roman"/>
              <w:b/>
              <w:sz w:val="24"/>
              <w:szCs w:val="24"/>
            </w:rPr>
          </w:rPrChange>
        </w:rPr>
        <w:t>tạm nghiệm thu có điều kiện</w:t>
      </w:r>
      <w:r w:rsidRPr="007176E5">
        <w:rPr>
          <w:rFonts w:eastAsia="Roboto"/>
          <w:rPrChange w:id="639" w:author="Audrey Ho" w:date="2025-11-11T11:26:00Z" w16du:dateUtc="2025-11-11T04:26:00Z">
            <w:rPr>
              <w:rFonts w:ascii="Times New Roman" w:eastAsia="Roboto" w:hAnsi="Times New Roman" w:cs="Times New Roman"/>
              <w:sz w:val="24"/>
              <w:szCs w:val="24"/>
            </w:rPr>
          </w:rPrChange>
        </w:rPr>
        <w:t>, và OS Research có quyền yêu cầu điều chỉnh trong vòng 30 ngày kể từ ngày đó.</w:t>
      </w:r>
    </w:p>
    <w:p w14:paraId="6E2683BC" w14:textId="231D897E" w:rsidR="000C4286" w:rsidRPr="007176E5" w:rsidRDefault="00000000" w:rsidP="00FD1DC9">
      <w:pPr>
        <w:pStyle w:val="ListParagraph"/>
        <w:numPr>
          <w:ilvl w:val="0"/>
          <w:numId w:val="3"/>
        </w:numPr>
        <w:spacing w:before="240" w:after="240"/>
        <w:rPr>
          <w:rFonts w:eastAsia="Roboto"/>
          <w:b/>
          <w:rPrChange w:id="640"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641" w:author="Audrey Ho" w:date="2025-11-11T11:26:00Z" w16du:dateUtc="2025-11-11T04:26:00Z">
            <w:rPr>
              <w:rFonts w:ascii="Times New Roman" w:eastAsia="Roboto" w:hAnsi="Times New Roman" w:cs="Times New Roman"/>
              <w:b/>
              <w:sz w:val="24"/>
              <w:szCs w:val="24"/>
            </w:rPr>
          </w:rPrChange>
        </w:rPr>
        <w:t>Địa điểm thực hiện công việc:</w:t>
      </w:r>
    </w:p>
    <w:p w14:paraId="3B045488" w14:textId="01ED792A" w:rsidR="000C4286" w:rsidRPr="007176E5" w:rsidRDefault="00000000" w:rsidP="00B87D98">
      <w:pPr>
        <w:spacing w:before="240" w:after="240"/>
        <w:rPr>
          <w:rFonts w:eastAsia="Roboto"/>
          <w:rPrChange w:id="642" w:author="Audrey Ho" w:date="2025-11-11T11:26:00Z" w16du:dateUtc="2025-11-11T04:26:00Z">
            <w:rPr>
              <w:rFonts w:ascii="Times New Roman" w:eastAsia="Roboto" w:hAnsi="Times New Roman" w:cs="Times New Roman"/>
              <w:sz w:val="24"/>
              <w:szCs w:val="24"/>
            </w:rPr>
          </w:rPrChange>
        </w:rPr>
      </w:pPr>
      <w:r w:rsidRPr="007176E5">
        <w:rPr>
          <w:rFonts w:eastAsia="Roboto"/>
          <w:rPrChange w:id="643" w:author="Audrey Ho" w:date="2025-11-11T11:26:00Z" w16du:dateUtc="2025-11-11T04:26:00Z">
            <w:rPr>
              <w:rFonts w:ascii="Times New Roman" w:eastAsia="Roboto" w:hAnsi="Times New Roman" w:cs="Times New Roman"/>
              <w:sz w:val="24"/>
              <w:szCs w:val="24"/>
            </w:rPr>
          </w:rPrChange>
        </w:rPr>
        <w:t>Tại văn phòng của VINOVA hoặc OS Research, hoặc thông qua hình thức làm việc từ xa được OS Research phê duyệt trước</w:t>
      </w:r>
    </w:p>
    <w:p w14:paraId="302BA732" w14:textId="77777777" w:rsidR="000C4286" w:rsidRPr="007176E5" w:rsidRDefault="00000000">
      <w:pPr>
        <w:pStyle w:val="Heading3"/>
        <w:keepNext w:val="0"/>
        <w:keepLines w:val="0"/>
        <w:spacing w:before="280"/>
        <w:rPr>
          <w:rFonts w:eastAsia="Roboto"/>
          <w:b/>
          <w:color w:val="000000"/>
          <w:sz w:val="22"/>
          <w:szCs w:val="22"/>
          <w:rPrChange w:id="644" w:author="Audrey Ho" w:date="2025-11-11T11:26:00Z" w16du:dateUtc="2025-11-11T04:26:00Z">
            <w:rPr>
              <w:rFonts w:ascii="Times New Roman" w:eastAsia="Roboto" w:hAnsi="Times New Roman" w:cs="Times New Roman"/>
              <w:b/>
              <w:color w:val="000000"/>
              <w:sz w:val="24"/>
              <w:szCs w:val="24"/>
            </w:rPr>
          </w:rPrChange>
        </w:rPr>
      </w:pPr>
      <w:bookmarkStart w:id="645" w:name="_5cs3jpui9p5f" w:colFirst="0" w:colLast="0"/>
      <w:bookmarkEnd w:id="645"/>
      <w:r w:rsidRPr="007176E5">
        <w:rPr>
          <w:rFonts w:eastAsia="Roboto"/>
          <w:b/>
          <w:color w:val="000000"/>
          <w:sz w:val="22"/>
          <w:szCs w:val="22"/>
          <w:rPrChange w:id="646" w:author="Audrey Ho" w:date="2025-11-11T11:26:00Z" w16du:dateUtc="2025-11-11T04:26:00Z">
            <w:rPr>
              <w:rFonts w:ascii="Times New Roman" w:eastAsia="Roboto" w:hAnsi="Times New Roman" w:cs="Times New Roman"/>
              <w:b/>
              <w:color w:val="000000"/>
              <w:sz w:val="24"/>
              <w:szCs w:val="24"/>
            </w:rPr>
          </w:rPrChange>
        </w:rPr>
        <w:t>III. GIÁ TRỊ VÀ THANH TOÁN</w:t>
      </w:r>
    </w:p>
    <w:p w14:paraId="15B9EF13" w14:textId="77777777" w:rsidR="000C4286" w:rsidRPr="007176E5" w:rsidRDefault="00000000">
      <w:pPr>
        <w:spacing w:before="240" w:after="240"/>
        <w:rPr>
          <w:rFonts w:eastAsia="Roboto"/>
          <w:b/>
          <w:rPrChange w:id="647"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648" w:author="Audrey Ho" w:date="2025-11-11T11:26:00Z" w16du:dateUtc="2025-11-11T04:26:00Z">
            <w:rPr>
              <w:rFonts w:ascii="Times New Roman" w:eastAsia="Roboto" w:hAnsi="Times New Roman" w:cs="Times New Roman"/>
              <w:b/>
              <w:sz w:val="24"/>
              <w:szCs w:val="24"/>
            </w:rPr>
          </w:rPrChange>
        </w:rPr>
        <w:t>1. Giá trị hợp đồng:</w:t>
      </w:r>
    </w:p>
    <w:p w14:paraId="19157170" w14:textId="77777777" w:rsidR="000C4286" w:rsidRPr="007176E5" w:rsidRDefault="00000000">
      <w:pPr>
        <w:spacing w:before="240" w:after="240"/>
        <w:rPr>
          <w:rFonts w:eastAsia="Roboto"/>
          <w:rPrChange w:id="649" w:author="Audrey Ho" w:date="2025-11-11T11:26:00Z" w16du:dateUtc="2025-11-11T04:26:00Z">
            <w:rPr>
              <w:rFonts w:ascii="Times New Roman" w:eastAsia="Roboto" w:hAnsi="Times New Roman" w:cs="Times New Roman"/>
              <w:sz w:val="24"/>
              <w:szCs w:val="24"/>
            </w:rPr>
          </w:rPrChange>
        </w:rPr>
      </w:pPr>
      <w:r w:rsidRPr="007176E5">
        <w:rPr>
          <w:rFonts w:eastAsia="Roboto"/>
          <w:rPrChange w:id="650" w:author="Audrey Ho" w:date="2025-11-11T11:26:00Z" w16du:dateUtc="2025-11-11T04:26:00Z">
            <w:rPr>
              <w:rFonts w:ascii="Times New Roman" w:eastAsia="Roboto" w:hAnsi="Times New Roman" w:cs="Times New Roman"/>
              <w:sz w:val="24"/>
              <w:szCs w:val="24"/>
            </w:rPr>
          </w:rPrChange>
        </w:rPr>
        <w:t xml:space="preserve">Căn cứ theo phạm vi công việc, OS Research đồng ý thanh toán cho VINOVA </w:t>
      </w:r>
      <w:r w:rsidRPr="007176E5">
        <w:rPr>
          <w:rFonts w:eastAsia="Roboto"/>
          <w:b/>
          <w:rPrChange w:id="651" w:author="Audrey Ho" w:date="2025-11-11T11:26:00Z" w16du:dateUtc="2025-11-11T04:26:00Z">
            <w:rPr>
              <w:rFonts w:ascii="Times New Roman" w:eastAsia="Roboto" w:hAnsi="Times New Roman" w:cs="Times New Roman"/>
              <w:b/>
              <w:sz w:val="24"/>
              <w:szCs w:val="24"/>
            </w:rPr>
          </w:rPrChange>
        </w:rPr>
        <w:t>Giá trị Dự kiến là USD 90,000</w:t>
      </w:r>
      <w:r w:rsidRPr="007176E5">
        <w:rPr>
          <w:rFonts w:eastAsia="Roboto"/>
          <w:rPrChange w:id="652" w:author="Audrey Ho" w:date="2025-11-11T11:26:00Z" w16du:dateUtc="2025-11-11T04:26:00Z">
            <w:rPr>
              <w:rFonts w:ascii="Times New Roman" w:eastAsia="Roboto" w:hAnsi="Times New Roman" w:cs="Times New Roman"/>
              <w:sz w:val="24"/>
              <w:szCs w:val="24"/>
            </w:rPr>
          </w:rPrChange>
        </w:rPr>
        <w:t xml:space="preserve"> (chín mươi nghìn đô la Mỹ), tương đương </w:t>
      </w:r>
      <w:r w:rsidRPr="007176E5">
        <w:rPr>
          <w:rFonts w:eastAsia="Roboto"/>
          <w:b/>
          <w:rPrChange w:id="653" w:author="Audrey Ho" w:date="2025-11-11T11:26:00Z" w16du:dateUtc="2025-11-11T04:26:00Z">
            <w:rPr>
              <w:rFonts w:ascii="Times New Roman" w:eastAsia="Roboto" w:hAnsi="Times New Roman" w:cs="Times New Roman"/>
              <w:b/>
              <w:sz w:val="24"/>
              <w:szCs w:val="24"/>
            </w:rPr>
          </w:rPrChange>
        </w:rPr>
        <w:t>VND 2,350,620,000</w:t>
      </w:r>
      <w:r w:rsidRPr="007176E5">
        <w:rPr>
          <w:rFonts w:eastAsia="Roboto"/>
          <w:rPrChange w:id="654" w:author="Audrey Ho" w:date="2025-11-11T11:26:00Z" w16du:dateUtc="2025-11-11T04:26:00Z">
            <w:rPr>
              <w:rFonts w:ascii="Times New Roman" w:eastAsia="Roboto" w:hAnsi="Times New Roman" w:cs="Times New Roman"/>
              <w:sz w:val="24"/>
              <w:szCs w:val="24"/>
            </w:rPr>
          </w:rPrChange>
        </w:rPr>
        <w:t xml:space="preserve"> (Hai tỷ ba trăm năm mươi triệu sáu trăm hai mươi nghìn đồng), quy đổi theo tỷ giá mua chuyển khoản Vietcombank công bố ngày 07/11/2025 (1 USD = 26,118 VND).</w:t>
      </w:r>
    </w:p>
    <w:p w14:paraId="66AD9EBE" w14:textId="77777777" w:rsidR="000C4286" w:rsidRPr="007176E5" w:rsidRDefault="00000000">
      <w:pPr>
        <w:spacing w:before="240" w:after="240"/>
        <w:rPr>
          <w:rFonts w:eastAsia="Roboto"/>
          <w:rPrChange w:id="655" w:author="Audrey Ho" w:date="2025-11-11T11:26:00Z" w16du:dateUtc="2025-11-11T04:26:00Z">
            <w:rPr>
              <w:rFonts w:ascii="Times New Roman" w:eastAsia="Roboto" w:hAnsi="Times New Roman" w:cs="Times New Roman"/>
              <w:sz w:val="24"/>
              <w:szCs w:val="24"/>
            </w:rPr>
          </w:rPrChange>
        </w:rPr>
      </w:pPr>
      <w:r w:rsidRPr="007176E5">
        <w:rPr>
          <w:rFonts w:eastAsia="Roboto"/>
          <w:rPrChange w:id="656" w:author="Audrey Ho" w:date="2025-11-11T11:26:00Z" w16du:dateUtc="2025-11-11T04:26:00Z">
            <w:rPr>
              <w:rFonts w:ascii="Times New Roman" w:eastAsia="Roboto" w:hAnsi="Times New Roman" w:cs="Times New Roman"/>
              <w:sz w:val="24"/>
              <w:szCs w:val="24"/>
            </w:rPr>
          </w:rPrChange>
        </w:rPr>
        <w:t xml:space="preserve">Giá trị này chỉ mang tính ước tính cho giai đoạn </w:t>
      </w:r>
      <w:r w:rsidRPr="007176E5">
        <w:rPr>
          <w:rFonts w:eastAsia="Roboto"/>
          <w:b/>
          <w:rPrChange w:id="657" w:author="Audrey Ho" w:date="2025-11-11T11:26:00Z" w16du:dateUtc="2025-11-11T04:26:00Z">
            <w:rPr>
              <w:rFonts w:ascii="Times New Roman" w:eastAsia="Roboto" w:hAnsi="Times New Roman" w:cs="Times New Roman"/>
              <w:b/>
              <w:sz w:val="24"/>
              <w:szCs w:val="24"/>
            </w:rPr>
          </w:rPrChange>
        </w:rPr>
        <w:t>3 tháng (từ 12/11/2025 – 12/02/2026)</w:t>
      </w:r>
      <w:r w:rsidRPr="007176E5">
        <w:rPr>
          <w:rFonts w:eastAsia="Roboto"/>
          <w:rPrChange w:id="658" w:author="Audrey Ho" w:date="2025-11-11T11:26:00Z" w16du:dateUtc="2025-11-11T04:26:00Z">
            <w:rPr>
              <w:rFonts w:ascii="Times New Roman" w:eastAsia="Roboto" w:hAnsi="Times New Roman" w:cs="Times New Roman"/>
              <w:sz w:val="24"/>
              <w:szCs w:val="24"/>
            </w:rPr>
          </w:rPrChange>
        </w:rPr>
        <w:t xml:space="preserve">. Giá trị thanh toán thực tế sẽ căn cứ trên </w:t>
      </w:r>
      <w:r w:rsidRPr="007176E5">
        <w:rPr>
          <w:rFonts w:eastAsia="Roboto"/>
          <w:b/>
          <w:rPrChange w:id="659" w:author="Audrey Ho" w:date="2025-11-11T11:26:00Z" w16du:dateUtc="2025-11-11T04:26:00Z">
            <w:rPr>
              <w:rFonts w:ascii="Times New Roman" w:eastAsia="Roboto" w:hAnsi="Times New Roman" w:cs="Times New Roman"/>
              <w:b/>
              <w:sz w:val="24"/>
              <w:szCs w:val="24"/>
            </w:rPr>
          </w:rPrChange>
        </w:rPr>
        <w:t>Biên bản nghiệm thu công việc hàng tháng</w:t>
      </w:r>
      <w:r w:rsidRPr="007176E5">
        <w:rPr>
          <w:rFonts w:eastAsia="Roboto"/>
          <w:rPrChange w:id="660" w:author="Audrey Ho" w:date="2025-11-11T11:26:00Z" w16du:dateUtc="2025-11-11T04:26:00Z">
            <w:rPr>
              <w:rFonts w:ascii="Times New Roman" w:eastAsia="Roboto" w:hAnsi="Times New Roman" w:cs="Times New Roman"/>
              <w:sz w:val="24"/>
              <w:szCs w:val="24"/>
            </w:rPr>
          </w:rPrChange>
        </w:rPr>
        <w:t xml:space="preserve"> và </w:t>
      </w:r>
      <w:r w:rsidRPr="007176E5">
        <w:rPr>
          <w:rFonts w:eastAsia="Roboto"/>
          <w:b/>
          <w:rPrChange w:id="661" w:author="Audrey Ho" w:date="2025-11-11T11:26:00Z" w16du:dateUtc="2025-11-11T04:26:00Z">
            <w:rPr>
              <w:rFonts w:ascii="Times New Roman" w:eastAsia="Roboto" w:hAnsi="Times New Roman" w:cs="Times New Roman"/>
              <w:b/>
              <w:sz w:val="24"/>
              <w:szCs w:val="24"/>
            </w:rPr>
          </w:rPrChange>
        </w:rPr>
        <w:t>hóa đơn hợp lệ</w:t>
      </w:r>
      <w:r w:rsidRPr="007176E5">
        <w:rPr>
          <w:rFonts w:eastAsia="Roboto"/>
          <w:rPrChange w:id="662" w:author="Audrey Ho" w:date="2025-11-11T11:26:00Z" w16du:dateUtc="2025-11-11T04:26:00Z">
            <w:rPr>
              <w:rFonts w:ascii="Times New Roman" w:eastAsia="Roboto" w:hAnsi="Times New Roman" w:cs="Times New Roman"/>
              <w:sz w:val="24"/>
              <w:szCs w:val="24"/>
            </w:rPr>
          </w:rPrChange>
        </w:rPr>
        <w:t xml:space="preserve"> do VINOVA phát hành, quy đổi theo tỷ giá tại thời điểm phát hành hóa đơn.</w:t>
      </w:r>
    </w:p>
    <w:p w14:paraId="2DAFBCAF" w14:textId="77777777" w:rsidR="000C4286" w:rsidRPr="007176E5" w:rsidRDefault="00000000">
      <w:pPr>
        <w:spacing w:before="240" w:after="240"/>
        <w:rPr>
          <w:rFonts w:eastAsia="Roboto"/>
          <w:b/>
          <w:rPrChange w:id="663"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664" w:author="Audrey Ho" w:date="2025-11-11T11:26:00Z" w16du:dateUtc="2025-11-11T04:26:00Z">
            <w:rPr>
              <w:rFonts w:ascii="Times New Roman" w:eastAsia="Roboto" w:hAnsi="Times New Roman" w:cs="Times New Roman"/>
              <w:b/>
              <w:sz w:val="24"/>
              <w:szCs w:val="24"/>
            </w:rPr>
          </w:rPrChange>
        </w:rPr>
        <w:t>2. Thời hạn và điều kiện thanh toán:</w:t>
      </w:r>
    </w:p>
    <w:p w14:paraId="49E6615C" w14:textId="77777777" w:rsidR="000C4286" w:rsidRPr="007176E5" w:rsidRDefault="00000000">
      <w:pPr>
        <w:spacing w:before="240" w:after="240"/>
        <w:rPr>
          <w:rFonts w:eastAsia="Roboto"/>
          <w:rPrChange w:id="665" w:author="Audrey Ho" w:date="2025-11-11T11:26:00Z" w16du:dateUtc="2025-11-11T04:26:00Z">
            <w:rPr>
              <w:rFonts w:ascii="Times New Roman" w:eastAsia="Roboto" w:hAnsi="Times New Roman" w:cs="Times New Roman"/>
              <w:sz w:val="24"/>
              <w:szCs w:val="24"/>
            </w:rPr>
          </w:rPrChange>
        </w:rPr>
      </w:pPr>
      <w:r w:rsidRPr="007176E5">
        <w:rPr>
          <w:rFonts w:eastAsia="Roboto"/>
          <w:rPrChange w:id="666" w:author="Audrey Ho" w:date="2025-11-11T11:26:00Z" w16du:dateUtc="2025-11-11T04:26:00Z">
            <w:rPr>
              <w:rFonts w:ascii="Times New Roman" w:eastAsia="Roboto" w:hAnsi="Times New Roman" w:cs="Times New Roman"/>
              <w:sz w:val="24"/>
              <w:szCs w:val="24"/>
            </w:rPr>
          </w:rPrChange>
        </w:rPr>
        <w:t xml:space="preserve">OS Research sẽ thanh toán cho VINOVA trong vòng </w:t>
      </w:r>
      <w:r w:rsidRPr="007176E5">
        <w:rPr>
          <w:rFonts w:eastAsia="Roboto"/>
          <w:b/>
          <w:rPrChange w:id="667" w:author="Audrey Ho" w:date="2025-11-11T11:26:00Z" w16du:dateUtc="2025-11-11T04:26:00Z">
            <w:rPr>
              <w:rFonts w:ascii="Times New Roman" w:eastAsia="Roboto" w:hAnsi="Times New Roman" w:cs="Times New Roman"/>
              <w:b/>
              <w:sz w:val="24"/>
              <w:szCs w:val="24"/>
            </w:rPr>
          </w:rPrChange>
        </w:rPr>
        <w:t>07 ngày làm việc</w:t>
      </w:r>
      <w:r w:rsidRPr="007176E5">
        <w:rPr>
          <w:rFonts w:eastAsia="Roboto"/>
          <w:rPrChange w:id="668" w:author="Audrey Ho" w:date="2025-11-11T11:26:00Z" w16du:dateUtc="2025-11-11T04:26:00Z">
            <w:rPr>
              <w:rFonts w:ascii="Times New Roman" w:eastAsia="Roboto" w:hAnsi="Times New Roman" w:cs="Times New Roman"/>
              <w:sz w:val="24"/>
              <w:szCs w:val="24"/>
            </w:rPr>
          </w:rPrChange>
        </w:rPr>
        <w:t xml:space="preserve"> kể từ ngày nhận đầy đủ hồ sơ thanh toán hợp lệ, bao gồm:</w:t>
      </w:r>
    </w:p>
    <w:p w14:paraId="2631F3D2" w14:textId="77777777" w:rsidR="000C4286" w:rsidRPr="007176E5" w:rsidRDefault="00000000">
      <w:pPr>
        <w:spacing w:before="240" w:after="240"/>
        <w:rPr>
          <w:rFonts w:eastAsia="Roboto"/>
          <w:rPrChange w:id="669" w:author="Audrey Ho" w:date="2025-11-11T11:26:00Z" w16du:dateUtc="2025-11-11T04:26:00Z">
            <w:rPr>
              <w:rFonts w:ascii="Times New Roman" w:eastAsia="Roboto" w:hAnsi="Times New Roman" w:cs="Times New Roman"/>
              <w:sz w:val="24"/>
              <w:szCs w:val="24"/>
            </w:rPr>
          </w:rPrChange>
        </w:rPr>
      </w:pPr>
      <w:r w:rsidRPr="007176E5">
        <w:rPr>
          <w:rFonts w:eastAsia="Roboto"/>
          <w:rPrChange w:id="670" w:author="Audrey Ho" w:date="2025-11-11T11:26:00Z" w16du:dateUtc="2025-11-11T04:26:00Z">
            <w:rPr>
              <w:rFonts w:ascii="Times New Roman" w:eastAsia="Roboto" w:hAnsi="Times New Roman" w:cs="Times New Roman"/>
              <w:sz w:val="24"/>
              <w:szCs w:val="24"/>
            </w:rPr>
          </w:rPrChange>
        </w:rPr>
        <w:t>(a) Đề nghị thanh toán;</w:t>
      </w:r>
    </w:p>
    <w:p w14:paraId="65637A41" w14:textId="77777777" w:rsidR="000C4286" w:rsidRPr="007176E5" w:rsidRDefault="00000000">
      <w:pPr>
        <w:spacing w:before="240" w:after="240"/>
        <w:rPr>
          <w:rFonts w:eastAsia="Roboto"/>
          <w:rPrChange w:id="671" w:author="Audrey Ho" w:date="2025-11-11T11:26:00Z" w16du:dateUtc="2025-11-11T04:26:00Z">
            <w:rPr>
              <w:rFonts w:ascii="Times New Roman" w:eastAsia="Roboto" w:hAnsi="Times New Roman" w:cs="Times New Roman"/>
              <w:sz w:val="24"/>
              <w:szCs w:val="24"/>
            </w:rPr>
          </w:rPrChange>
        </w:rPr>
      </w:pPr>
      <w:r w:rsidRPr="007176E5">
        <w:rPr>
          <w:rFonts w:eastAsia="Roboto"/>
          <w:rPrChange w:id="672" w:author="Audrey Ho" w:date="2025-11-11T11:26:00Z" w16du:dateUtc="2025-11-11T04:26:00Z">
            <w:rPr>
              <w:rFonts w:ascii="Times New Roman" w:eastAsia="Roboto" w:hAnsi="Times New Roman" w:cs="Times New Roman"/>
              <w:sz w:val="24"/>
              <w:szCs w:val="24"/>
            </w:rPr>
          </w:rPrChange>
        </w:rPr>
        <w:t>(b) Biên bản nghiệm thu công việc có xác nhận của hai bên;</w:t>
      </w:r>
    </w:p>
    <w:p w14:paraId="34560DF2" w14:textId="77777777" w:rsidR="000C4286" w:rsidRPr="007176E5" w:rsidRDefault="00000000">
      <w:pPr>
        <w:spacing w:before="240" w:after="240"/>
        <w:rPr>
          <w:rFonts w:eastAsia="Roboto"/>
          <w:rPrChange w:id="673" w:author="Audrey Ho" w:date="2025-11-11T11:26:00Z" w16du:dateUtc="2025-11-11T04:26:00Z">
            <w:rPr>
              <w:rFonts w:ascii="Times New Roman" w:eastAsia="Roboto" w:hAnsi="Times New Roman" w:cs="Times New Roman"/>
              <w:sz w:val="24"/>
              <w:szCs w:val="24"/>
            </w:rPr>
          </w:rPrChange>
        </w:rPr>
      </w:pPr>
      <w:r w:rsidRPr="007176E5">
        <w:rPr>
          <w:rFonts w:eastAsia="Roboto"/>
          <w:rPrChange w:id="674" w:author="Audrey Ho" w:date="2025-11-11T11:26:00Z" w16du:dateUtc="2025-11-11T04:26:00Z">
            <w:rPr>
              <w:rFonts w:ascii="Times New Roman" w:eastAsia="Roboto" w:hAnsi="Times New Roman" w:cs="Times New Roman"/>
              <w:sz w:val="24"/>
              <w:szCs w:val="24"/>
            </w:rPr>
          </w:rPrChange>
        </w:rPr>
        <w:t>(c) Hóa đơn tài chính hợp lệ.</w:t>
      </w:r>
    </w:p>
    <w:p w14:paraId="1422EDB5" w14:textId="51F3BF5B" w:rsidR="000C4286" w:rsidRPr="007176E5" w:rsidRDefault="00000000" w:rsidP="00FD1DC9">
      <w:pPr>
        <w:spacing w:before="240" w:after="240"/>
        <w:rPr>
          <w:rFonts w:eastAsia="Roboto"/>
          <w:rPrChange w:id="675" w:author="Audrey Ho" w:date="2025-11-11T11:26:00Z" w16du:dateUtc="2025-11-11T04:26:00Z">
            <w:rPr>
              <w:rFonts w:ascii="Times New Roman" w:eastAsia="Roboto" w:hAnsi="Times New Roman" w:cs="Times New Roman"/>
              <w:sz w:val="24"/>
              <w:szCs w:val="24"/>
            </w:rPr>
          </w:rPrChange>
        </w:rPr>
      </w:pPr>
      <w:r w:rsidRPr="007176E5">
        <w:rPr>
          <w:rFonts w:eastAsia="Roboto"/>
          <w:rPrChange w:id="676" w:author="Audrey Ho" w:date="2025-11-11T11:26:00Z" w16du:dateUtc="2025-11-11T04:26:00Z">
            <w:rPr>
              <w:rFonts w:ascii="Times New Roman" w:eastAsia="Roboto" w:hAnsi="Times New Roman" w:cs="Times New Roman"/>
              <w:sz w:val="24"/>
              <w:szCs w:val="24"/>
            </w:rPr>
          </w:rPrChange>
        </w:rPr>
        <w:t xml:space="preserve">Trường hợp hồ sơ không đầy đủ hoặc sản phẩm chưa đạt yêu cầu nghiệm thu, OS Research có quyền </w:t>
      </w:r>
      <w:r w:rsidRPr="007176E5">
        <w:rPr>
          <w:rFonts w:eastAsia="Roboto"/>
          <w:b/>
          <w:rPrChange w:id="677" w:author="Audrey Ho" w:date="2025-11-11T11:26:00Z" w16du:dateUtc="2025-11-11T04:26:00Z">
            <w:rPr>
              <w:rFonts w:ascii="Times New Roman" w:eastAsia="Roboto" w:hAnsi="Times New Roman" w:cs="Times New Roman"/>
              <w:b/>
              <w:sz w:val="24"/>
              <w:szCs w:val="24"/>
            </w:rPr>
          </w:rPrChange>
        </w:rPr>
        <w:t>tạm giữ thanh toán</w:t>
      </w:r>
      <w:r w:rsidRPr="007176E5">
        <w:rPr>
          <w:rFonts w:eastAsia="Roboto"/>
          <w:rPrChange w:id="678" w:author="Audrey Ho" w:date="2025-11-11T11:26:00Z" w16du:dateUtc="2025-11-11T04:26:00Z">
            <w:rPr>
              <w:rFonts w:ascii="Times New Roman" w:eastAsia="Roboto" w:hAnsi="Times New Roman" w:cs="Times New Roman"/>
              <w:sz w:val="24"/>
              <w:szCs w:val="24"/>
            </w:rPr>
          </w:rPrChange>
        </w:rPr>
        <w:t xml:space="preserve"> cho đến khi hoàn tất nghiệm thu hợp lệ.</w:t>
      </w:r>
      <w:r w:rsidR="00FD1DC9" w:rsidRPr="007176E5" w:rsidDel="00FD1DC9">
        <w:rPr>
          <w:rFonts w:eastAsia="Roboto"/>
          <w:rPrChange w:id="679" w:author="Audrey Ho" w:date="2025-11-11T11:26:00Z" w16du:dateUtc="2025-11-11T04:26:00Z">
            <w:rPr>
              <w:rFonts w:ascii="Times New Roman" w:eastAsia="Roboto" w:hAnsi="Times New Roman" w:cs="Times New Roman"/>
              <w:sz w:val="24"/>
              <w:szCs w:val="24"/>
            </w:rPr>
          </w:rPrChange>
        </w:rPr>
        <w:t xml:space="preserve"> </w:t>
      </w:r>
    </w:p>
    <w:p w14:paraId="1B05FD9E" w14:textId="77777777" w:rsidR="000C4286" w:rsidRPr="007176E5" w:rsidRDefault="00000000">
      <w:pPr>
        <w:pStyle w:val="Heading3"/>
        <w:keepNext w:val="0"/>
        <w:keepLines w:val="0"/>
        <w:spacing w:before="280"/>
        <w:rPr>
          <w:rFonts w:eastAsia="Roboto"/>
          <w:b/>
          <w:color w:val="000000"/>
          <w:sz w:val="22"/>
          <w:szCs w:val="22"/>
          <w:rPrChange w:id="680" w:author="Audrey Ho" w:date="2025-11-11T11:26:00Z" w16du:dateUtc="2025-11-11T04:26:00Z">
            <w:rPr>
              <w:rFonts w:ascii="Times New Roman" w:eastAsia="Roboto" w:hAnsi="Times New Roman" w:cs="Times New Roman"/>
              <w:b/>
              <w:color w:val="000000"/>
              <w:sz w:val="24"/>
              <w:szCs w:val="24"/>
            </w:rPr>
          </w:rPrChange>
        </w:rPr>
      </w:pPr>
      <w:bookmarkStart w:id="681" w:name="_wcp77o7t4nor" w:colFirst="0" w:colLast="0"/>
      <w:bookmarkEnd w:id="681"/>
      <w:r w:rsidRPr="007176E5">
        <w:rPr>
          <w:rFonts w:eastAsia="Andika"/>
          <w:b/>
          <w:color w:val="000000"/>
          <w:sz w:val="22"/>
          <w:szCs w:val="22"/>
          <w:rPrChange w:id="682" w:author="Audrey Ho" w:date="2025-11-11T11:26:00Z" w16du:dateUtc="2025-11-11T04:26:00Z">
            <w:rPr>
              <w:rFonts w:ascii="Times New Roman" w:eastAsia="Andika" w:hAnsi="Times New Roman" w:cs="Times New Roman"/>
              <w:b/>
              <w:color w:val="000000"/>
              <w:sz w:val="24"/>
              <w:szCs w:val="24"/>
            </w:rPr>
          </w:rPrChange>
        </w:rPr>
        <w:t>IV. CƠ CẤU NHÂN SỰ VÀ CHI PHÍ DỰ KIẾN</w:t>
      </w:r>
    </w:p>
    <w:p w14:paraId="43B78CD5" w14:textId="39DD30F7" w:rsidR="000C4286" w:rsidRPr="007176E5" w:rsidRDefault="00000000" w:rsidP="00B87D98">
      <w:pPr>
        <w:spacing w:before="240" w:after="240"/>
        <w:rPr>
          <w:rFonts w:eastAsia="Roboto"/>
          <w:b/>
          <w:rPrChange w:id="683"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684" w:author="Audrey Ho" w:date="2025-11-11T11:26:00Z" w16du:dateUtc="2025-11-11T04:26:00Z">
            <w:rPr>
              <w:rFonts w:ascii="Times New Roman" w:eastAsia="Roboto" w:hAnsi="Times New Roman" w:cs="Times New Roman"/>
              <w:b/>
              <w:sz w:val="24"/>
              <w:szCs w:val="24"/>
            </w:rPr>
          </w:rPrChange>
        </w:rPr>
        <w:t>Nhân sự tham gia thực hiện dự án BeeOS – Agentic Workflow Platform:</w:t>
      </w:r>
    </w:p>
    <w:tbl>
      <w:tblPr>
        <w:tblStyle w:val="a"/>
        <w:tblW w:w="912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600"/>
        <w:gridCol w:w="2640"/>
        <w:gridCol w:w="810"/>
        <w:gridCol w:w="960"/>
        <w:gridCol w:w="1065"/>
        <w:gridCol w:w="1290"/>
        <w:gridCol w:w="1755"/>
      </w:tblGrid>
      <w:tr w:rsidR="000C4286" w:rsidRPr="007176E5" w14:paraId="60011AA3" w14:textId="77777777" w:rsidTr="00B87D98">
        <w:trPr>
          <w:trHeight w:val="1005"/>
        </w:trPr>
        <w:tc>
          <w:tcPr>
            <w:tcW w:w="600" w:type="dxa"/>
            <w:tcBorders>
              <w:top w:val="single" w:sz="6" w:space="0" w:color="D9D9D9"/>
              <w:left w:val="single" w:sz="6" w:space="0" w:color="D9D9D9"/>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73A29FCB" w14:textId="77777777" w:rsidR="000C4286" w:rsidRPr="007176E5" w:rsidRDefault="00000000">
            <w:pPr>
              <w:spacing w:after="240"/>
              <w:jc w:val="center"/>
              <w:rPr>
                <w:rFonts w:eastAsia="Roboto"/>
                <w:b/>
                <w:color w:val="FFFFFF" w:themeColor="background1"/>
                <w:rPrChange w:id="685"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86" w:author="Audrey Ho" w:date="2025-11-11T11:26:00Z" w16du:dateUtc="2025-11-11T04:26:00Z">
                  <w:rPr>
                    <w:rFonts w:ascii="Times New Roman" w:eastAsia="Roboto" w:hAnsi="Times New Roman" w:cs="Times New Roman"/>
                    <w:b/>
                    <w:color w:val="FFFFFF" w:themeColor="background1"/>
                    <w:sz w:val="24"/>
                    <w:szCs w:val="24"/>
                  </w:rPr>
                </w:rPrChange>
              </w:rPr>
              <w:t>TT</w:t>
            </w:r>
          </w:p>
        </w:tc>
        <w:tc>
          <w:tcPr>
            <w:tcW w:w="2640"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40D91579" w14:textId="77777777" w:rsidR="000C4286" w:rsidRPr="007176E5" w:rsidRDefault="00000000">
            <w:pPr>
              <w:spacing w:after="240"/>
              <w:jc w:val="center"/>
              <w:rPr>
                <w:rFonts w:eastAsia="Roboto"/>
                <w:b/>
                <w:color w:val="FFFFFF" w:themeColor="background1"/>
                <w:rPrChange w:id="687"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88" w:author="Audrey Ho" w:date="2025-11-11T11:26:00Z" w16du:dateUtc="2025-11-11T04:26:00Z">
                  <w:rPr>
                    <w:rFonts w:ascii="Times New Roman" w:eastAsia="Roboto" w:hAnsi="Times New Roman" w:cs="Times New Roman"/>
                    <w:b/>
                    <w:color w:val="FFFFFF" w:themeColor="background1"/>
                    <w:sz w:val="24"/>
                    <w:szCs w:val="24"/>
                  </w:rPr>
                </w:rPrChange>
              </w:rPr>
              <w:t>Vị trí</w:t>
            </w:r>
          </w:p>
        </w:tc>
        <w:tc>
          <w:tcPr>
            <w:tcW w:w="810"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63199DFE" w14:textId="77777777" w:rsidR="000C4286" w:rsidRPr="007176E5" w:rsidRDefault="00000000">
            <w:pPr>
              <w:spacing w:after="240"/>
              <w:jc w:val="center"/>
              <w:rPr>
                <w:rFonts w:eastAsia="Roboto"/>
                <w:b/>
                <w:color w:val="FFFFFF" w:themeColor="background1"/>
                <w:rPrChange w:id="689"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90" w:author="Audrey Ho" w:date="2025-11-11T11:26:00Z" w16du:dateUtc="2025-11-11T04:26:00Z">
                  <w:rPr>
                    <w:rFonts w:ascii="Times New Roman" w:eastAsia="Roboto" w:hAnsi="Times New Roman" w:cs="Times New Roman"/>
                    <w:b/>
                    <w:color w:val="FFFFFF" w:themeColor="background1"/>
                    <w:sz w:val="24"/>
                    <w:szCs w:val="24"/>
                  </w:rPr>
                </w:rPrChange>
              </w:rPr>
              <w:t>Số tháng</w:t>
            </w:r>
          </w:p>
        </w:tc>
        <w:tc>
          <w:tcPr>
            <w:tcW w:w="960"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68CF0DB6" w14:textId="77777777" w:rsidR="000C4286" w:rsidRPr="007176E5" w:rsidRDefault="00000000">
            <w:pPr>
              <w:spacing w:after="240"/>
              <w:jc w:val="center"/>
              <w:rPr>
                <w:rFonts w:eastAsia="Roboto"/>
                <w:b/>
                <w:color w:val="FFFFFF" w:themeColor="background1"/>
                <w:rPrChange w:id="691"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92" w:author="Audrey Ho" w:date="2025-11-11T11:26:00Z" w16du:dateUtc="2025-11-11T04:26:00Z">
                  <w:rPr>
                    <w:rFonts w:ascii="Times New Roman" w:eastAsia="Roboto" w:hAnsi="Times New Roman" w:cs="Times New Roman"/>
                    <w:b/>
                    <w:color w:val="FFFFFF" w:themeColor="background1"/>
                    <w:sz w:val="24"/>
                    <w:szCs w:val="24"/>
                  </w:rPr>
                </w:rPrChange>
              </w:rPr>
              <w:t>Đơn vị tính</w:t>
            </w:r>
          </w:p>
        </w:tc>
        <w:tc>
          <w:tcPr>
            <w:tcW w:w="1065"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6A4DE34B" w14:textId="77777777" w:rsidR="000C4286" w:rsidRPr="007176E5" w:rsidRDefault="00000000">
            <w:pPr>
              <w:spacing w:after="240"/>
              <w:jc w:val="center"/>
              <w:rPr>
                <w:rFonts w:eastAsia="Roboto"/>
                <w:b/>
                <w:color w:val="FFFFFF" w:themeColor="background1"/>
                <w:rPrChange w:id="693"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Andika"/>
                <w:b/>
                <w:color w:val="FFFFFF" w:themeColor="background1"/>
                <w:rPrChange w:id="694" w:author="Audrey Ho" w:date="2025-11-11T11:26:00Z" w16du:dateUtc="2025-11-11T04:26:00Z">
                  <w:rPr>
                    <w:rFonts w:ascii="Times New Roman" w:eastAsia="Andika" w:hAnsi="Times New Roman" w:cs="Times New Roman"/>
                    <w:b/>
                    <w:color w:val="FFFFFF" w:themeColor="background1"/>
                    <w:sz w:val="24"/>
                    <w:szCs w:val="24"/>
                  </w:rPr>
                </w:rPrChange>
              </w:rPr>
              <w:t>Số lượng</w:t>
            </w:r>
          </w:p>
          <w:p w14:paraId="4915AED4" w14:textId="77777777" w:rsidR="000C4286" w:rsidRPr="007176E5" w:rsidRDefault="00000000">
            <w:pPr>
              <w:spacing w:after="240"/>
              <w:jc w:val="center"/>
              <w:rPr>
                <w:rFonts w:eastAsia="Roboto"/>
                <w:b/>
                <w:color w:val="FFFFFF" w:themeColor="background1"/>
                <w:rPrChange w:id="695"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96" w:author="Audrey Ho" w:date="2025-11-11T11:26:00Z" w16du:dateUtc="2025-11-11T04:26:00Z">
                  <w:rPr>
                    <w:rFonts w:ascii="Times New Roman" w:eastAsia="Roboto" w:hAnsi="Times New Roman" w:cs="Times New Roman"/>
                    <w:b/>
                    <w:color w:val="FFFFFF" w:themeColor="background1"/>
                    <w:sz w:val="24"/>
                    <w:szCs w:val="24"/>
                  </w:rPr>
                </w:rPrChange>
              </w:rPr>
              <w:t>(FTE)</w:t>
            </w:r>
          </w:p>
        </w:tc>
        <w:tc>
          <w:tcPr>
            <w:tcW w:w="1290"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5FE0DB26" w14:textId="1F4BD6EF" w:rsidR="000C4286" w:rsidRPr="007176E5" w:rsidRDefault="00000000">
            <w:pPr>
              <w:spacing w:after="240"/>
              <w:jc w:val="center"/>
              <w:rPr>
                <w:rFonts w:eastAsia="Roboto"/>
                <w:b/>
                <w:color w:val="FFFFFF" w:themeColor="background1"/>
                <w:rPrChange w:id="697"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698" w:author="Audrey Ho" w:date="2025-11-11T11:26:00Z" w16du:dateUtc="2025-11-11T04:26:00Z">
                  <w:rPr>
                    <w:rFonts w:ascii="Times New Roman" w:eastAsia="Roboto" w:hAnsi="Times New Roman" w:cs="Times New Roman"/>
                    <w:b/>
                    <w:color w:val="FFFFFF" w:themeColor="background1"/>
                    <w:sz w:val="24"/>
                    <w:szCs w:val="24"/>
                  </w:rPr>
                </w:rPrChange>
              </w:rPr>
              <w:t>Đơn giá / Th</w:t>
            </w:r>
            <w:r w:rsidR="00B87D98" w:rsidRPr="007176E5">
              <w:rPr>
                <w:rFonts w:eastAsia="Roboto"/>
                <w:b/>
                <w:color w:val="FFFFFF" w:themeColor="background1"/>
                <w:rPrChange w:id="699" w:author="Audrey Ho" w:date="2025-11-11T11:26:00Z" w16du:dateUtc="2025-11-11T04:26:00Z">
                  <w:rPr>
                    <w:rFonts w:ascii="Times New Roman" w:eastAsia="Roboto" w:hAnsi="Times New Roman" w:cs="Times New Roman"/>
                    <w:b/>
                    <w:color w:val="FFFFFF" w:themeColor="background1"/>
                    <w:sz w:val="24"/>
                    <w:szCs w:val="24"/>
                  </w:rPr>
                </w:rPrChange>
              </w:rPr>
              <w:t>áng</w:t>
            </w:r>
            <w:r w:rsidRPr="007176E5">
              <w:rPr>
                <w:rFonts w:eastAsia="Roboto"/>
                <w:b/>
                <w:color w:val="FFFFFF" w:themeColor="background1"/>
                <w:rPrChange w:id="700" w:author="Audrey Ho" w:date="2025-11-11T11:26:00Z" w16du:dateUtc="2025-11-11T04:26:00Z">
                  <w:rPr>
                    <w:rFonts w:ascii="Times New Roman" w:eastAsia="Roboto" w:hAnsi="Times New Roman" w:cs="Times New Roman"/>
                    <w:b/>
                    <w:color w:val="FFFFFF" w:themeColor="background1"/>
                    <w:sz w:val="24"/>
                    <w:szCs w:val="24"/>
                  </w:rPr>
                </w:rPrChange>
              </w:rPr>
              <w:t xml:space="preserve"> (USD)</w:t>
            </w:r>
          </w:p>
        </w:tc>
        <w:tc>
          <w:tcPr>
            <w:tcW w:w="1755" w:type="dxa"/>
            <w:tcBorders>
              <w:top w:val="single" w:sz="6" w:space="0" w:color="D9D9D9"/>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tcPr>
          <w:p w14:paraId="50441C5E" w14:textId="77777777" w:rsidR="000C4286" w:rsidRPr="007176E5" w:rsidRDefault="00000000">
            <w:pPr>
              <w:spacing w:after="240"/>
              <w:jc w:val="center"/>
              <w:rPr>
                <w:rFonts w:eastAsia="Roboto"/>
                <w:b/>
                <w:color w:val="FFFFFF" w:themeColor="background1"/>
                <w:rPrChange w:id="701" w:author="Audrey Ho" w:date="2025-11-11T11:26:00Z" w16du:dateUtc="2025-11-11T04:26:00Z">
                  <w:rPr>
                    <w:rFonts w:ascii="Times New Roman" w:eastAsia="Roboto" w:hAnsi="Times New Roman" w:cs="Times New Roman"/>
                    <w:b/>
                    <w:color w:val="FFFFFF" w:themeColor="background1"/>
                    <w:sz w:val="24"/>
                    <w:szCs w:val="24"/>
                  </w:rPr>
                </w:rPrChange>
              </w:rPr>
            </w:pPr>
            <w:r w:rsidRPr="007176E5">
              <w:rPr>
                <w:rFonts w:eastAsia="Roboto"/>
                <w:b/>
                <w:color w:val="FFFFFF" w:themeColor="background1"/>
                <w:rPrChange w:id="702" w:author="Audrey Ho" w:date="2025-11-11T11:26:00Z" w16du:dateUtc="2025-11-11T04:26:00Z">
                  <w:rPr>
                    <w:rFonts w:ascii="Times New Roman" w:eastAsia="Roboto" w:hAnsi="Times New Roman" w:cs="Times New Roman"/>
                    <w:b/>
                    <w:color w:val="FFFFFF" w:themeColor="background1"/>
                    <w:sz w:val="24"/>
                    <w:szCs w:val="24"/>
                  </w:rPr>
                </w:rPrChange>
              </w:rPr>
              <w:t>Tổng cộng /</w:t>
            </w:r>
            <w:r w:rsidRPr="007176E5">
              <w:rPr>
                <w:rFonts w:eastAsia="Roboto"/>
                <w:b/>
                <w:color w:val="FFFFFF" w:themeColor="background1"/>
                <w:rPrChange w:id="703" w:author="Audrey Ho" w:date="2025-11-11T11:26:00Z" w16du:dateUtc="2025-11-11T04:26:00Z">
                  <w:rPr>
                    <w:rFonts w:ascii="Times New Roman" w:eastAsia="Roboto" w:hAnsi="Times New Roman" w:cs="Times New Roman"/>
                    <w:b/>
                    <w:color w:val="FFFFFF" w:themeColor="background1"/>
                    <w:sz w:val="24"/>
                    <w:szCs w:val="24"/>
                  </w:rPr>
                </w:rPrChange>
              </w:rPr>
              <w:br/>
              <w:t>Tháng (USD)</w:t>
            </w:r>
          </w:p>
        </w:tc>
      </w:tr>
      <w:tr w:rsidR="000C4286" w:rsidRPr="007176E5" w14:paraId="65C7AE2D" w14:textId="77777777">
        <w:trPr>
          <w:trHeight w:val="82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2567CCE9" w14:textId="77777777" w:rsidR="000C4286" w:rsidRPr="007176E5" w:rsidRDefault="00000000">
            <w:pPr>
              <w:jc w:val="center"/>
              <w:rPr>
                <w:rFonts w:eastAsia="Roboto"/>
                <w:color w:val="595959"/>
                <w:rPrChange w:id="704"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05" w:author="Audrey Ho" w:date="2025-11-11T11:26:00Z" w16du:dateUtc="2025-11-11T04:26:00Z">
                  <w:rPr>
                    <w:rFonts w:ascii="Times New Roman" w:eastAsia="Roboto" w:hAnsi="Times New Roman" w:cs="Times New Roman"/>
                    <w:color w:val="595959"/>
                    <w:sz w:val="24"/>
                    <w:szCs w:val="24"/>
                  </w:rPr>
                </w:rPrChange>
              </w:rPr>
              <w:lastRenderedPageBreak/>
              <w:t>1</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1A2CDD7D" w14:textId="77777777" w:rsidR="000C4286" w:rsidRPr="007176E5" w:rsidRDefault="00000000">
            <w:pPr>
              <w:rPr>
                <w:rFonts w:eastAsia="Roboto"/>
                <w:color w:val="222222"/>
                <w:rPrChange w:id="706"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07" w:author="Audrey Ho" w:date="2025-11-11T11:26:00Z" w16du:dateUtc="2025-11-11T04:26:00Z">
                  <w:rPr>
                    <w:rFonts w:ascii="Times New Roman" w:eastAsia="Roboto" w:hAnsi="Times New Roman" w:cs="Times New Roman"/>
                    <w:color w:val="222222"/>
                    <w:sz w:val="24"/>
                    <w:szCs w:val="24"/>
                  </w:rPr>
                </w:rPrChange>
              </w:rPr>
              <w:t>Scrum Master / Project Manager - Senior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4639CBE4" w14:textId="77777777" w:rsidR="000C4286" w:rsidRPr="007176E5" w:rsidRDefault="00000000">
            <w:pPr>
              <w:jc w:val="center"/>
              <w:rPr>
                <w:rFonts w:eastAsia="Roboto"/>
                <w:rPrChange w:id="708" w:author="Audrey Ho" w:date="2025-11-11T11:26:00Z" w16du:dateUtc="2025-11-11T04:26:00Z">
                  <w:rPr>
                    <w:rFonts w:ascii="Times New Roman" w:eastAsia="Roboto" w:hAnsi="Times New Roman" w:cs="Times New Roman"/>
                    <w:sz w:val="24"/>
                    <w:szCs w:val="24"/>
                  </w:rPr>
                </w:rPrChange>
              </w:rPr>
            </w:pPr>
            <w:r w:rsidRPr="007176E5">
              <w:rPr>
                <w:rFonts w:eastAsia="Roboto"/>
                <w:rPrChange w:id="709"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324FCE9C" w14:textId="77777777" w:rsidR="000C4286" w:rsidRPr="007176E5" w:rsidRDefault="00000000">
            <w:pPr>
              <w:jc w:val="center"/>
              <w:rPr>
                <w:rFonts w:eastAsia="Roboto"/>
                <w:rPrChange w:id="710" w:author="Audrey Ho" w:date="2025-11-11T11:26:00Z" w16du:dateUtc="2025-11-11T04:26:00Z">
                  <w:rPr>
                    <w:rFonts w:ascii="Times New Roman" w:eastAsia="Roboto" w:hAnsi="Times New Roman" w:cs="Times New Roman"/>
                    <w:sz w:val="24"/>
                    <w:szCs w:val="24"/>
                  </w:rPr>
                </w:rPrChange>
              </w:rPr>
            </w:pPr>
            <w:r w:rsidRPr="007176E5">
              <w:rPr>
                <w:rFonts w:eastAsia="Roboto"/>
                <w:rPrChange w:id="711"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3AB5F5E9" w14:textId="77777777" w:rsidR="000C4286" w:rsidRPr="007176E5" w:rsidRDefault="00000000">
            <w:pPr>
              <w:jc w:val="center"/>
              <w:rPr>
                <w:rFonts w:eastAsia="Roboto"/>
                <w:rPrChange w:id="712" w:author="Audrey Ho" w:date="2025-11-11T11:26:00Z" w16du:dateUtc="2025-11-11T04:26:00Z">
                  <w:rPr>
                    <w:rFonts w:ascii="Times New Roman" w:eastAsia="Roboto" w:hAnsi="Times New Roman" w:cs="Times New Roman"/>
                    <w:sz w:val="24"/>
                    <w:szCs w:val="24"/>
                  </w:rPr>
                </w:rPrChange>
              </w:rPr>
            </w:pPr>
            <w:r w:rsidRPr="007176E5">
              <w:rPr>
                <w:rFonts w:eastAsia="Roboto"/>
                <w:rPrChange w:id="713" w:author="Audrey Ho" w:date="2025-11-11T11:26:00Z" w16du:dateUtc="2025-11-11T04:26:00Z">
                  <w:rPr>
                    <w:rFonts w:ascii="Times New Roman" w:eastAsia="Roboto" w:hAnsi="Times New Roman" w:cs="Times New Roman"/>
                    <w:sz w:val="24"/>
                    <w:szCs w:val="24"/>
                  </w:rPr>
                </w:rPrChange>
              </w:rPr>
              <w:t>1</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71A7D12B" w14:textId="77777777" w:rsidR="000C4286" w:rsidRPr="007176E5" w:rsidRDefault="00000000">
            <w:pPr>
              <w:jc w:val="center"/>
              <w:rPr>
                <w:rFonts w:eastAsia="Roboto"/>
                <w:i/>
                <w:rPrChange w:id="714"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15" w:author="Audrey Ho" w:date="2025-11-11T11:26:00Z" w16du:dateUtc="2025-11-11T04:26:00Z">
                  <w:rPr>
                    <w:rFonts w:ascii="Times New Roman" w:eastAsia="Roboto" w:hAnsi="Times New Roman" w:cs="Times New Roman"/>
                    <w:i/>
                    <w:sz w:val="24"/>
                    <w:szCs w:val="24"/>
                  </w:rPr>
                </w:rPrChange>
              </w:rPr>
              <w:t>$5,950.00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4E10638B" w14:textId="77777777" w:rsidR="000C4286" w:rsidRPr="007176E5" w:rsidRDefault="00000000">
            <w:pPr>
              <w:jc w:val="center"/>
              <w:rPr>
                <w:rFonts w:eastAsia="Roboto"/>
                <w:rPrChange w:id="716" w:author="Audrey Ho" w:date="2025-11-11T11:26:00Z" w16du:dateUtc="2025-11-11T04:26:00Z">
                  <w:rPr>
                    <w:rFonts w:ascii="Times New Roman" w:eastAsia="Roboto" w:hAnsi="Times New Roman" w:cs="Times New Roman"/>
                    <w:sz w:val="24"/>
                    <w:szCs w:val="24"/>
                  </w:rPr>
                </w:rPrChange>
              </w:rPr>
            </w:pPr>
            <w:r w:rsidRPr="007176E5">
              <w:rPr>
                <w:rFonts w:eastAsia="Roboto"/>
                <w:rPrChange w:id="717" w:author="Audrey Ho" w:date="2025-11-11T11:26:00Z" w16du:dateUtc="2025-11-11T04:26:00Z">
                  <w:rPr>
                    <w:rFonts w:ascii="Times New Roman" w:eastAsia="Roboto" w:hAnsi="Times New Roman" w:cs="Times New Roman"/>
                    <w:sz w:val="24"/>
                    <w:szCs w:val="24"/>
                  </w:rPr>
                </w:rPrChange>
              </w:rPr>
              <w:t>$5,950.00</w:t>
            </w:r>
          </w:p>
        </w:tc>
      </w:tr>
      <w:tr w:rsidR="000C4286" w:rsidRPr="007176E5" w14:paraId="669CD3CB" w14:textId="77777777">
        <w:trPr>
          <w:trHeight w:val="82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3871D6A8" w14:textId="77777777" w:rsidR="000C4286" w:rsidRPr="007176E5" w:rsidRDefault="00000000">
            <w:pPr>
              <w:jc w:val="center"/>
              <w:rPr>
                <w:rFonts w:eastAsia="Roboto"/>
                <w:color w:val="595959"/>
                <w:rPrChange w:id="718"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19" w:author="Audrey Ho" w:date="2025-11-11T11:26:00Z" w16du:dateUtc="2025-11-11T04:26:00Z">
                  <w:rPr>
                    <w:rFonts w:ascii="Times New Roman" w:eastAsia="Roboto" w:hAnsi="Times New Roman" w:cs="Times New Roman"/>
                    <w:color w:val="595959"/>
                    <w:sz w:val="24"/>
                    <w:szCs w:val="24"/>
                  </w:rPr>
                </w:rPrChange>
              </w:rPr>
              <w:t>2</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0244AA80" w14:textId="57F324DD" w:rsidR="000C4286" w:rsidRPr="007176E5" w:rsidRDefault="00000000">
            <w:pPr>
              <w:rPr>
                <w:rFonts w:eastAsia="Roboto"/>
                <w:color w:val="222222"/>
                <w:rPrChange w:id="720"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21" w:author="Audrey Ho" w:date="2025-11-11T11:26:00Z" w16du:dateUtc="2025-11-11T04:26:00Z">
                  <w:rPr>
                    <w:rFonts w:ascii="Times New Roman" w:eastAsia="Roboto" w:hAnsi="Times New Roman" w:cs="Times New Roman"/>
                    <w:color w:val="222222"/>
                    <w:sz w:val="24"/>
                    <w:szCs w:val="24"/>
                  </w:rPr>
                </w:rPrChange>
              </w:rPr>
              <w:t>Business Analyst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1F4D9E35" w14:textId="77777777" w:rsidR="000C4286" w:rsidRPr="007176E5" w:rsidRDefault="00000000">
            <w:pPr>
              <w:jc w:val="center"/>
              <w:rPr>
                <w:rFonts w:eastAsia="Roboto"/>
                <w:rPrChange w:id="722" w:author="Audrey Ho" w:date="2025-11-11T11:26:00Z" w16du:dateUtc="2025-11-11T04:26:00Z">
                  <w:rPr>
                    <w:rFonts w:ascii="Times New Roman" w:eastAsia="Roboto" w:hAnsi="Times New Roman" w:cs="Times New Roman"/>
                    <w:sz w:val="24"/>
                    <w:szCs w:val="24"/>
                  </w:rPr>
                </w:rPrChange>
              </w:rPr>
            </w:pPr>
            <w:r w:rsidRPr="007176E5">
              <w:rPr>
                <w:rFonts w:eastAsia="Roboto"/>
                <w:rPrChange w:id="723"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7FBB2973" w14:textId="77777777" w:rsidR="000C4286" w:rsidRPr="007176E5" w:rsidRDefault="00000000">
            <w:pPr>
              <w:jc w:val="center"/>
              <w:rPr>
                <w:rFonts w:eastAsia="Roboto"/>
                <w:rPrChange w:id="724" w:author="Audrey Ho" w:date="2025-11-11T11:26:00Z" w16du:dateUtc="2025-11-11T04:26:00Z">
                  <w:rPr>
                    <w:rFonts w:ascii="Times New Roman" w:eastAsia="Roboto" w:hAnsi="Times New Roman" w:cs="Times New Roman"/>
                    <w:sz w:val="24"/>
                    <w:szCs w:val="24"/>
                  </w:rPr>
                </w:rPrChange>
              </w:rPr>
            </w:pPr>
            <w:r w:rsidRPr="007176E5">
              <w:rPr>
                <w:rFonts w:eastAsia="Roboto"/>
                <w:rPrChange w:id="725"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4A321B96" w14:textId="77777777" w:rsidR="000C4286" w:rsidRPr="007176E5" w:rsidRDefault="00000000">
            <w:pPr>
              <w:jc w:val="center"/>
              <w:rPr>
                <w:rFonts w:eastAsia="Roboto"/>
                <w:rPrChange w:id="726" w:author="Audrey Ho" w:date="2025-11-11T11:26:00Z" w16du:dateUtc="2025-11-11T04:26:00Z">
                  <w:rPr>
                    <w:rFonts w:ascii="Times New Roman" w:eastAsia="Roboto" w:hAnsi="Times New Roman" w:cs="Times New Roman"/>
                    <w:sz w:val="24"/>
                    <w:szCs w:val="24"/>
                  </w:rPr>
                </w:rPrChange>
              </w:rPr>
            </w:pPr>
            <w:r w:rsidRPr="007176E5">
              <w:rPr>
                <w:rFonts w:eastAsia="Roboto"/>
                <w:rPrChange w:id="727" w:author="Audrey Ho" w:date="2025-11-11T11:26:00Z" w16du:dateUtc="2025-11-11T04:26:00Z">
                  <w:rPr>
                    <w:rFonts w:ascii="Times New Roman" w:eastAsia="Roboto" w:hAnsi="Times New Roman" w:cs="Times New Roman"/>
                    <w:sz w:val="24"/>
                    <w:szCs w:val="24"/>
                  </w:rPr>
                </w:rPrChange>
              </w:rPr>
              <w:t>1</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7F59183D" w14:textId="77777777" w:rsidR="000C4286" w:rsidRPr="007176E5" w:rsidRDefault="00000000">
            <w:pPr>
              <w:jc w:val="center"/>
              <w:rPr>
                <w:rFonts w:eastAsia="Roboto"/>
                <w:i/>
                <w:rPrChange w:id="728"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29" w:author="Audrey Ho" w:date="2025-11-11T11:26:00Z" w16du:dateUtc="2025-11-11T04:26:00Z">
                  <w:rPr>
                    <w:rFonts w:ascii="Times New Roman" w:eastAsia="Roboto" w:hAnsi="Times New Roman" w:cs="Times New Roman"/>
                    <w:i/>
                    <w:sz w:val="24"/>
                    <w:szCs w:val="24"/>
                  </w:rPr>
                </w:rPrChange>
              </w:rPr>
              <w:t>$4,100.00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1803D8B2" w14:textId="77777777" w:rsidR="000C4286" w:rsidRPr="007176E5" w:rsidRDefault="00000000">
            <w:pPr>
              <w:jc w:val="center"/>
              <w:rPr>
                <w:rFonts w:eastAsia="Roboto"/>
                <w:rPrChange w:id="730" w:author="Audrey Ho" w:date="2025-11-11T11:26:00Z" w16du:dateUtc="2025-11-11T04:26:00Z">
                  <w:rPr>
                    <w:rFonts w:ascii="Times New Roman" w:eastAsia="Roboto" w:hAnsi="Times New Roman" w:cs="Times New Roman"/>
                    <w:sz w:val="24"/>
                    <w:szCs w:val="24"/>
                  </w:rPr>
                </w:rPrChange>
              </w:rPr>
            </w:pPr>
            <w:r w:rsidRPr="007176E5">
              <w:rPr>
                <w:rFonts w:eastAsia="Roboto"/>
                <w:rPrChange w:id="731" w:author="Audrey Ho" w:date="2025-11-11T11:26:00Z" w16du:dateUtc="2025-11-11T04:26:00Z">
                  <w:rPr>
                    <w:rFonts w:ascii="Times New Roman" w:eastAsia="Roboto" w:hAnsi="Times New Roman" w:cs="Times New Roman"/>
                    <w:sz w:val="24"/>
                    <w:szCs w:val="24"/>
                  </w:rPr>
                </w:rPrChange>
              </w:rPr>
              <w:t>$4,100.00</w:t>
            </w:r>
          </w:p>
        </w:tc>
      </w:tr>
      <w:tr w:rsidR="000C4286" w:rsidRPr="007176E5" w14:paraId="3A17BCE3" w14:textId="77777777">
        <w:trPr>
          <w:trHeight w:val="55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2975F641" w14:textId="77777777" w:rsidR="000C4286" w:rsidRPr="007176E5" w:rsidRDefault="00000000">
            <w:pPr>
              <w:jc w:val="center"/>
              <w:rPr>
                <w:rFonts w:eastAsia="Roboto"/>
                <w:color w:val="595959"/>
                <w:rPrChange w:id="732"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33" w:author="Audrey Ho" w:date="2025-11-11T11:26:00Z" w16du:dateUtc="2025-11-11T04:26:00Z">
                  <w:rPr>
                    <w:rFonts w:ascii="Times New Roman" w:eastAsia="Roboto" w:hAnsi="Times New Roman" w:cs="Times New Roman"/>
                    <w:color w:val="595959"/>
                    <w:sz w:val="24"/>
                    <w:szCs w:val="24"/>
                  </w:rPr>
                </w:rPrChange>
              </w:rPr>
              <w:t>3</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2D74D77C" w14:textId="77777777" w:rsidR="000C4286" w:rsidRPr="007176E5" w:rsidRDefault="00000000">
            <w:pPr>
              <w:rPr>
                <w:rFonts w:eastAsia="Roboto"/>
                <w:color w:val="222222"/>
                <w:rPrChange w:id="734"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35" w:author="Audrey Ho" w:date="2025-11-11T11:26:00Z" w16du:dateUtc="2025-11-11T04:26:00Z">
                  <w:rPr>
                    <w:rFonts w:ascii="Times New Roman" w:eastAsia="Roboto" w:hAnsi="Times New Roman" w:cs="Times New Roman"/>
                    <w:color w:val="222222"/>
                    <w:sz w:val="24"/>
                    <w:szCs w:val="24"/>
                  </w:rPr>
                </w:rPrChange>
              </w:rPr>
              <w:t>Backend Developers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767B688A" w14:textId="77777777" w:rsidR="000C4286" w:rsidRPr="007176E5" w:rsidRDefault="00000000">
            <w:pPr>
              <w:jc w:val="center"/>
              <w:rPr>
                <w:rFonts w:eastAsia="Roboto"/>
                <w:rPrChange w:id="736" w:author="Audrey Ho" w:date="2025-11-11T11:26:00Z" w16du:dateUtc="2025-11-11T04:26:00Z">
                  <w:rPr>
                    <w:rFonts w:ascii="Times New Roman" w:eastAsia="Roboto" w:hAnsi="Times New Roman" w:cs="Times New Roman"/>
                    <w:sz w:val="24"/>
                    <w:szCs w:val="24"/>
                  </w:rPr>
                </w:rPrChange>
              </w:rPr>
            </w:pPr>
            <w:r w:rsidRPr="007176E5">
              <w:rPr>
                <w:rFonts w:eastAsia="Roboto"/>
                <w:rPrChange w:id="737"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776674AF" w14:textId="77777777" w:rsidR="000C4286" w:rsidRPr="007176E5" w:rsidRDefault="00000000">
            <w:pPr>
              <w:jc w:val="center"/>
              <w:rPr>
                <w:rFonts w:eastAsia="Roboto"/>
                <w:rPrChange w:id="738" w:author="Audrey Ho" w:date="2025-11-11T11:26:00Z" w16du:dateUtc="2025-11-11T04:26:00Z">
                  <w:rPr>
                    <w:rFonts w:ascii="Times New Roman" w:eastAsia="Roboto" w:hAnsi="Times New Roman" w:cs="Times New Roman"/>
                    <w:sz w:val="24"/>
                    <w:szCs w:val="24"/>
                  </w:rPr>
                </w:rPrChange>
              </w:rPr>
            </w:pPr>
            <w:r w:rsidRPr="007176E5">
              <w:rPr>
                <w:rFonts w:eastAsia="Roboto"/>
                <w:rPrChange w:id="739"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309755D6" w14:textId="77777777" w:rsidR="000C4286" w:rsidRPr="007176E5" w:rsidRDefault="00000000">
            <w:pPr>
              <w:jc w:val="center"/>
              <w:rPr>
                <w:rFonts w:eastAsia="Roboto"/>
                <w:rPrChange w:id="740" w:author="Audrey Ho" w:date="2025-11-11T11:26:00Z" w16du:dateUtc="2025-11-11T04:26:00Z">
                  <w:rPr>
                    <w:rFonts w:ascii="Times New Roman" w:eastAsia="Roboto" w:hAnsi="Times New Roman" w:cs="Times New Roman"/>
                    <w:sz w:val="24"/>
                    <w:szCs w:val="24"/>
                  </w:rPr>
                </w:rPrChange>
              </w:rPr>
            </w:pPr>
            <w:r w:rsidRPr="007176E5">
              <w:rPr>
                <w:rFonts w:eastAsia="Roboto"/>
                <w:rPrChange w:id="741" w:author="Audrey Ho" w:date="2025-11-11T11:26:00Z" w16du:dateUtc="2025-11-11T04:26:00Z">
                  <w:rPr>
                    <w:rFonts w:ascii="Times New Roman" w:eastAsia="Roboto" w:hAnsi="Times New Roman" w:cs="Times New Roman"/>
                    <w:sz w:val="24"/>
                    <w:szCs w:val="24"/>
                  </w:rPr>
                </w:rPrChange>
              </w:rPr>
              <w:t>2</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38C4BAC0" w14:textId="77777777" w:rsidR="000C4286" w:rsidRPr="007176E5" w:rsidRDefault="00000000">
            <w:pPr>
              <w:jc w:val="center"/>
              <w:rPr>
                <w:rFonts w:eastAsia="Roboto"/>
                <w:i/>
                <w:rPrChange w:id="742"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43" w:author="Audrey Ho" w:date="2025-11-11T11:26:00Z" w16du:dateUtc="2025-11-11T04:26:00Z">
                  <w:rPr>
                    <w:rFonts w:ascii="Times New Roman" w:eastAsia="Roboto" w:hAnsi="Times New Roman" w:cs="Times New Roman"/>
                    <w:i/>
                    <w:sz w:val="24"/>
                    <w:szCs w:val="24"/>
                  </w:rPr>
                </w:rPrChange>
              </w:rPr>
              <w:t>$3,350.00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6E3D2094" w14:textId="77777777" w:rsidR="000C4286" w:rsidRPr="007176E5" w:rsidRDefault="00000000">
            <w:pPr>
              <w:jc w:val="center"/>
              <w:rPr>
                <w:rFonts w:eastAsia="Roboto"/>
                <w:rPrChange w:id="744" w:author="Audrey Ho" w:date="2025-11-11T11:26:00Z" w16du:dateUtc="2025-11-11T04:26:00Z">
                  <w:rPr>
                    <w:rFonts w:ascii="Times New Roman" w:eastAsia="Roboto" w:hAnsi="Times New Roman" w:cs="Times New Roman"/>
                    <w:sz w:val="24"/>
                    <w:szCs w:val="24"/>
                  </w:rPr>
                </w:rPrChange>
              </w:rPr>
            </w:pPr>
            <w:r w:rsidRPr="007176E5">
              <w:rPr>
                <w:rFonts w:eastAsia="Roboto"/>
                <w:rPrChange w:id="745" w:author="Audrey Ho" w:date="2025-11-11T11:26:00Z" w16du:dateUtc="2025-11-11T04:26:00Z">
                  <w:rPr>
                    <w:rFonts w:ascii="Times New Roman" w:eastAsia="Roboto" w:hAnsi="Times New Roman" w:cs="Times New Roman"/>
                    <w:sz w:val="24"/>
                    <w:szCs w:val="24"/>
                  </w:rPr>
                </w:rPrChange>
              </w:rPr>
              <w:t>$6,700.00</w:t>
            </w:r>
          </w:p>
        </w:tc>
      </w:tr>
      <w:tr w:rsidR="000C4286" w:rsidRPr="007176E5" w14:paraId="4857907C" w14:textId="77777777">
        <w:trPr>
          <w:trHeight w:val="55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3BB61254" w14:textId="77777777" w:rsidR="000C4286" w:rsidRPr="007176E5" w:rsidRDefault="00000000">
            <w:pPr>
              <w:jc w:val="center"/>
              <w:rPr>
                <w:rFonts w:eastAsia="Roboto"/>
                <w:color w:val="595959"/>
                <w:rPrChange w:id="746"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47" w:author="Audrey Ho" w:date="2025-11-11T11:26:00Z" w16du:dateUtc="2025-11-11T04:26:00Z">
                  <w:rPr>
                    <w:rFonts w:ascii="Times New Roman" w:eastAsia="Roboto" w:hAnsi="Times New Roman" w:cs="Times New Roman"/>
                    <w:color w:val="595959"/>
                    <w:sz w:val="24"/>
                    <w:szCs w:val="24"/>
                  </w:rPr>
                </w:rPrChange>
              </w:rPr>
              <w:t>4</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52E9ED64" w14:textId="77777777" w:rsidR="000C4286" w:rsidRPr="007176E5" w:rsidRDefault="00000000">
            <w:pPr>
              <w:rPr>
                <w:rFonts w:eastAsia="Roboto"/>
                <w:color w:val="222222"/>
                <w:rPrChange w:id="748"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49" w:author="Audrey Ho" w:date="2025-11-11T11:26:00Z" w16du:dateUtc="2025-11-11T04:26:00Z">
                  <w:rPr>
                    <w:rFonts w:ascii="Times New Roman" w:eastAsia="Roboto" w:hAnsi="Times New Roman" w:cs="Times New Roman"/>
                    <w:color w:val="222222"/>
                    <w:sz w:val="24"/>
                    <w:szCs w:val="24"/>
                  </w:rPr>
                </w:rPrChange>
              </w:rPr>
              <w:t>Frontend Developer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7344FD1A" w14:textId="77777777" w:rsidR="000C4286" w:rsidRPr="007176E5" w:rsidRDefault="00000000">
            <w:pPr>
              <w:jc w:val="center"/>
              <w:rPr>
                <w:rFonts w:eastAsia="Roboto"/>
                <w:rPrChange w:id="750" w:author="Audrey Ho" w:date="2025-11-11T11:26:00Z" w16du:dateUtc="2025-11-11T04:26:00Z">
                  <w:rPr>
                    <w:rFonts w:ascii="Times New Roman" w:eastAsia="Roboto" w:hAnsi="Times New Roman" w:cs="Times New Roman"/>
                    <w:sz w:val="24"/>
                    <w:szCs w:val="24"/>
                  </w:rPr>
                </w:rPrChange>
              </w:rPr>
            </w:pPr>
            <w:r w:rsidRPr="007176E5">
              <w:rPr>
                <w:rFonts w:eastAsia="Roboto"/>
                <w:rPrChange w:id="751"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38AEBE3D" w14:textId="77777777" w:rsidR="000C4286" w:rsidRPr="007176E5" w:rsidRDefault="00000000">
            <w:pPr>
              <w:jc w:val="center"/>
              <w:rPr>
                <w:rFonts w:eastAsia="Roboto"/>
                <w:rPrChange w:id="752" w:author="Audrey Ho" w:date="2025-11-11T11:26:00Z" w16du:dateUtc="2025-11-11T04:26:00Z">
                  <w:rPr>
                    <w:rFonts w:ascii="Times New Roman" w:eastAsia="Roboto" w:hAnsi="Times New Roman" w:cs="Times New Roman"/>
                    <w:sz w:val="24"/>
                    <w:szCs w:val="24"/>
                  </w:rPr>
                </w:rPrChange>
              </w:rPr>
            </w:pPr>
            <w:r w:rsidRPr="007176E5">
              <w:rPr>
                <w:rFonts w:eastAsia="Roboto"/>
                <w:rPrChange w:id="753"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22C5044D" w14:textId="77777777" w:rsidR="000C4286" w:rsidRPr="007176E5" w:rsidRDefault="00000000">
            <w:pPr>
              <w:jc w:val="center"/>
              <w:rPr>
                <w:rFonts w:eastAsia="Roboto"/>
                <w:rPrChange w:id="754" w:author="Audrey Ho" w:date="2025-11-11T11:26:00Z" w16du:dateUtc="2025-11-11T04:26:00Z">
                  <w:rPr>
                    <w:rFonts w:ascii="Times New Roman" w:eastAsia="Roboto" w:hAnsi="Times New Roman" w:cs="Times New Roman"/>
                    <w:sz w:val="24"/>
                    <w:szCs w:val="24"/>
                  </w:rPr>
                </w:rPrChange>
              </w:rPr>
            </w:pPr>
            <w:r w:rsidRPr="007176E5">
              <w:rPr>
                <w:rFonts w:eastAsia="Roboto"/>
                <w:rPrChange w:id="755" w:author="Audrey Ho" w:date="2025-11-11T11:26:00Z" w16du:dateUtc="2025-11-11T04:26:00Z">
                  <w:rPr>
                    <w:rFonts w:ascii="Times New Roman" w:eastAsia="Roboto" w:hAnsi="Times New Roman" w:cs="Times New Roman"/>
                    <w:sz w:val="24"/>
                    <w:szCs w:val="24"/>
                  </w:rPr>
                </w:rPrChange>
              </w:rPr>
              <w:t>3</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7B42C527" w14:textId="77777777" w:rsidR="000C4286" w:rsidRPr="007176E5" w:rsidRDefault="00000000">
            <w:pPr>
              <w:jc w:val="center"/>
              <w:rPr>
                <w:rFonts w:eastAsia="Roboto"/>
                <w:i/>
                <w:rPrChange w:id="756"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57" w:author="Audrey Ho" w:date="2025-11-11T11:26:00Z" w16du:dateUtc="2025-11-11T04:26:00Z">
                  <w:rPr>
                    <w:rFonts w:ascii="Times New Roman" w:eastAsia="Roboto" w:hAnsi="Times New Roman" w:cs="Times New Roman"/>
                    <w:i/>
                    <w:sz w:val="24"/>
                    <w:szCs w:val="24"/>
                  </w:rPr>
                </w:rPrChange>
              </w:rPr>
              <w:t>$3,350.00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4B925870" w14:textId="77777777" w:rsidR="000C4286" w:rsidRPr="007176E5" w:rsidRDefault="00000000">
            <w:pPr>
              <w:jc w:val="center"/>
              <w:rPr>
                <w:rFonts w:eastAsia="Roboto"/>
                <w:rPrChange w:id="758" w:author="Audrey Ho" w:date="2025-11-11T11:26:00Z" w16du:dateUtc="2025-11-11T04:26:00Z">
                  <w:rPr>
                    <w:rFonts w:ascii="Times New Roman" w:eastAsia="Roboto" w:hAnsi="Times New Roman" w:cs="Times New Roman"/>
                    <w:sz w:val="24"/>
                    <w:szCs w:val="24"/>
                  </w:rPr>
                </w:rPrChange>
              </w:rPr>
            </w:pPr>
            <w:r w:rsidRPr="007176E5">
              <w:rPr>
                <w:rFonts w:eastAsia="Roboto"/>
                <w:rPrChange w:id="759" w:author="Audrey Ho" w:date="2025-11-11T11:26:00Z" w16du:dateUtc="2025-11-11T04:26:00Z">
                  <w:rPr>
                    <w:rFonts w:ascii="Times New Roman" w:eastAsia="Roboto" w:hAnsi="Times New Roman" w:cs="Times New Roman"/>
                    <w:sz w:val="24"/>
                    <w:szCs w:val="24"/>
                  </w:rPr>
                </w:rPrChange>
              </w:rPr>
              <w:t>$10,050.00</w:t>
            </w:r>
          </w:p>
        </w:tc>
      </w:tr>
      <w:tr w:rsidR="000C4286" w:rsidRPr="007176E5" w14:paraId="28D3926B" w14:textId="77777777">
        <w:trPr>
          <w:trHeight w:val="55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624ED00B" w14:textId="77777777" w:rsidR="000C4286" w:rsidRPr="007176E5" w:rsidRDefault="00000000">
            <w:pPr>
              <w:jc w:val="center"/>
              <w:rPr>
                <w:rFonts w:eastAsia="Roboto"/>
                <w:color w:val="595959"/>
                <w:rPrChange w:id="760"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61" w:author="Audrey Ho" w:date="2025-11-11T11:26:00Z" w16du:dateUtc="2025-11-11T04:26:00Z">
                  <w:rPr>
                    <w:rFonts w:ascii="Times New Roman" w:eastAsia="Roboto" w:hAnsi="Times New Roman" w:cs="Times New Roman"/>
                    <w:color w:val="595959"/>
                    <w:sz w:val="24"/>
                    <w:szCs w:val="24"/>
                  </w:rPr>
                </w:rPrChange>
              </w:rPr>
              <w:t>5</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04901E86" w14:textId="77777777" w:rsidR="000C4286" w:rsidRPr="007176E5" w:rsidRDefault="00000000">
            <w:pPr>
              <w:rPr>
                <w:rFonts w:eastAsia="Roboto"/>
                <w:color w:val="222222"/>
                <w:rPrChange w:id="762"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63" w:author="Audrey Ho" w:date="2025-11-11T11:26:00Z" w16du:dateUtc="2025-11-11T04:26:00Z">
                  <w:rPr>
                    <w:rFonts w:ascii="Times New Roman" w:eastAsia="Roboto" w:hAnsi="Times New Roman" w:cs="Times New Roman"/>
                    <w:color w:val="222222"/>
                    <w:sz w:val="24"/>
                    <w:szCs w:val="24"/>
                  </w:rPr>
                </w:rPrChange>
              </w:rPr>
              <w:t>UX/UI Designer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27EFBD11" w14:textId="77777777" w:rsidR="000C4286" w:rsidRPr="007176E5" w:rsidRDefault="00000000">
            <w:pPr>
              <w:jc w:val="center"/>
              <w:rPr>
                <w:rFonts w:eastAsia="Roboto"/>
                <w:rPrChange w:id="764" w:author="Audrey Ho" w:date="2025-11-11T11:26:00Z" w16du:dateUtc="2025-11-11T04:26:00Z">
                  <w:rPr>
                    <w:rFonts w:ascii="Times New Roman" w:eastAsia="Roboto" w:hAnsi="Times New Roman" w:cs="Times New Roman"/>
                    <w:sz w:val="24"/>
                    <w:szCs w:val="24"/>
                  </w:rPr>
                </w:rPrChange>
              </w:rPr>
            </w:pPr>
            <w:r w:rsidRPr="007176E5">
              <w:rPr>
                <w:rFonts w:eastAsia="Roboto"/>
                <w:rPrChange w:id="765"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33350C78" w14:textId="77777777" w:rsidR="000C4286" w:rsidRPr="007176E5" w:rsidRDefault="00000000">
            <w:pPr>
              <w:jc w:val="center"/>
              <w:rPr>
                <w:rFonts w:eastAsia="Roboto"/>
                <w:rPrChange w:id="766" w:author="Audrey Ho" w:date="2025-11-11T11:26:00Z" w16du:dateUtc="2025-11-11T04:26:00Z">
                  <w:rPr>
                    <w:rFonts w:ascii="Times New Roman" w:eastAsia="Roboto" w:hAnsi="Times New Roman" w:cs="Times New Roman"/>
                    <w:sz w:val="24"/>
                    <w:szCs w:val="24"/>
                  </w:rPr>
                </w:rPrChange>
              </w:rPr>
            </w:pPr>
            <w:r w:rsidRPr="007176E5">
              <w:rPr>
                <w:rFonts w:eastAsia="Roboto"/>
                <w:rPrChange w:id="767"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152C2286" w14:textId="77777777" w:rsidR="000C4286" w:rsidRPr="007176E5" w:rsidRDefault="00000000">
            <w:pPr>
              <w:jc w:val="center"/>
              <w:rPr>
                <w:rFonts w:eastAsia="Roboto"/>
                <w:rPrChange w:id="768" w:author="Audrey Ho" w:date="2025-11-11T11:26:00Z" w16du:dateUtc="2025-11-11T04:26:00Z">
                  <w:rPr>
                    <w:rFonts w:ascii="Times New Roman" w:eastAsia="Roboto" w:hAnsi="Times New Roman" w:cs="Times New Roman"/>
                    <w:sz w:val="24"/>
                    <w:szCs w:val="24"/>
                  </w:rPr>
                </w:rPrChange>
              </w:rPr>
            </w:pPr>
            <w:r w:rsidRPr="007176E5">
              <w:rPr>
                <w:rFonts w:eastAsia="Roboto"/>
                <w:rPrChange w:id="769" w:author="Audrey Ho" w:date="2025-11-11T11:26:00Z" w16du:dateUtc="2025-11-11T04:26:00Z">
                  <w:rPr>
                    <w:rFonts w:ascii="Times New Roman" w:eastAsia="Roboto" w:hAnsi="Times New Roman" w:cs="Times New Roman"/>
                    <w:sz w:val="24"/>
                    <w:szCs w:val="24"/>
                  </w:rPr>
                </w:rPrChange>
              </w:rPr>
              <w:t>0.5</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59353ABB" w14:textId="77777777" w:rsidR="000C4286" w:rsidRPr="007176E5" w:rsidRDefault="00000000">
            <w:pPr>
              <w:jc w:val="center"/>
              <w:rPr>
                <w:rFonts w:eastAsia="Roboto"/>
                <w:i/>
                <w:rPrChange w:id="770"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71" w:author="Audrey Ho" w:date="2025-11-11T11:26:00Z" w16du:dateUtc="2025-11-11T04:26:00Z">
                  <w:rPr>
                    <w:rFonts w:ascii="Times New Roman" w:eastAsia="Roboto" w:hAnsi="Times New Roman" w:cs="Times New Roman"/>
                    <w:i/>
                    <w:sz w:val="24"/>
                    <w:szCs w:val="24"/>
                  </w:rPr>
                </w:rPrChange>
              </w:rPr>
              <w:t>$3,350.00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6A1AFFC8" w14:textId="77777777" w:rsidR="000C4286" w:rsidRPr="007176E5" w:rsidRDefault="00000000">
            <w:pPr>
              <w:jc w:val="center"/>
              <w:rPr>
                <w:rFonts w:eastAsia="Roboto"/>
                <w:rPrChange w:id="772" w:author="Audrey Ho" w:date="2025-11-11T11:26:00Z" w16du:dateUtc="2025-11-11T04:26:00Z">
                  <w:rPr>
                    <w:rFonts w:ascii="Times New Roman" w:eastAsia="Roboto" w:hAnsi="Times New Roman" w:cs="Times New Roman"/>
                    <w:sz w:val="24"/>
                    <w:szCs w:val="24"/>
                  </w:rPr>
                </w:rPrChange>
              </w:rPr>
            </w:pPr>
            <w:r w:rsidRPr="007176E5">
              <w:rPr>
                <w:rFonts w:eastAsia="Roboto"/>
                <w:rPrChange w:id="773" w:author="Audrey Ho" w:date="2025-11-11T11:26:00Z" w16du:dateUtc="2025-11-11T04:26:00Z">
                  <w:rPr>
                    <w:rFonts w:ascii="Times New Roman" w:eastAsia="Roboto" w:hAnsi="Times New Roman" w:cs="Times New Roman"/>
                    <w:sz w:val="24"/>
                    <w:szCs w:val="24"/>
                  </w:rPr>
                </w:rPrChange>
              </w:rPr>
              <w:t>$1,675.00</w:t>
            </w:r>
          </w:p>
        </w:tc>
      </w:tr>
      <w:tr w:rsidR="000C4286" w:rsidRPr="007176E5" w14:paraId="7C644F41" w14:textId="77777777">
        <w:trPr>
          <w:trHeight w:val="58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57A4E8E3" w14:textId="77777777" w:rsidR="000C4286" w:rsidRPr="007176E5" w:rsidRDefault="00000000">
            <w:pPr>
              <w:jc w:val="center"/>
              <w:rPr>
                <w:rFonts w:eastAsia="Roboto"/>
                <w:color w:val="595959"/>
                <w:rPrChange w:id="774"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75" w:author="Audrey Ho" w:date="2025-11-11T11:26:00Z" w16du:dateUtc="2025-11-11T04:26:00Z">
                  <w:rPr>
                    <w:rFonts w:ascii="Times New Roman" w:eastAsia="Roboto" w:hAnsi="Times New Roman" w:cs="Times New Roman"/>
                    <w:color w:val="595959"/>
                    <w:sz w:val="24"/>
                    <w:szCs w:val="24"/>
                  </w:rPr>
                </w:rPrChange>
              </w:rPr>
              <w:t>6</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6C873A62" w14:textId="3B09E289" w:rsidR="000C4286" w:rsidRPr="007176E5" w:rsidRDefault="00000000">
            <w:pPr>
              <w:rPr>
                <w:rFonts w:eastAsia="Roboto"/>
                <w:color w:val="222222"/>
                <w:rPrChange w:id="776"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77" w:author="Audrey Ho" w:date="2025-11-11T11:26:00Z" w16du:dateUtc="2025-11-11T04:26:00Z">
                  <w:rPr>
                    <w:rFonts w:ascii="Times New Roman" w:eastAsia="Roboto" w:hAnsi="Times New Roman" w:cs="Times New Roman"/>
                    <w:color w:val="222222"/>
                    <w:sz w:val="24"/>
                    <w:szCs w:val="24"/>
                  </w:rPr>
                </w:rPrChange>
              </w:rPr>
              <w:t>Data Engineer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1AD7AD5A" w14:textId="77777777" w:rsidR="000C4286" w:rsidRPr="007176E5" w:rsidRDefault="00000000">
            <w:pPr>
              <w:jc w:val="center"/>
              <w:rPr>
                <w:rFonts w:eastAsia="Roboto"/>
                <w:rPrChange w:id="778" w:author="Audrey Ho" w:date="2025-11-11T11:26:00Z" w16du:dateUtc="2025-11-11T04:26:00Z">
                  <w:rPr>
                    <w:rFonts w:ascii="Times New Roman" w:eastAsia="Roboto" w:hAnsi="Times New Roman" w:cs="Times New Roman"/>
                    <w:sz w:val="24"/>
                    <w:szCs w:val="24"/>
                  </w:rPr>
                </w:rPrChange>
              </w:rPr>
            </w:pPr>
            <w:r w:rsidRPr="007176E5">
              <w:rPr>
                <w:rFonts w:eastAsia="Roboto"/>
                <w:rPrChange w:id="779"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5F2210D0" w14:textId="77777777" w:rsidR="000C4286" w:rsidRPr="007176E5" w:rsidRDefault="00000000">
            <w:pPr>
              <w:jc w:val="center"/>
              <w:rPr>
                <w:rFonts w:eastAsia="Roboto"/>
                <w:rPrChange w:id="780" w:author="Audrey Ho" w:date="2025-11-11T11:26:00Z" w16du:dateUtc="2025-11-11T04:26:00Z">
                  <w:rPr>
                    <w:rFonts w:ascii="Times New Roman" w:eastAsia="Roboto" w:hAnsi="Times New Roman" w:cs="Times New Roman"/>
                    <w:sz w:val="24"/>
                    <w:szCs w:val="24"/>
                  </w:rPr>
                </w:rPrChange>
              </w:rPr>
            </w:pPr>
            <w:r w:rsidRPr="007176E5">
              <w:rPr>
                <w:rFonts w:eastAsia="Roboto"/>
                <w:rPrChange w:id="781"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38EBE177" w14:textId="77777777" w:rsidR="000C4286" w:rsidRPr="007176E5" w:rsidRDefault="00000000">
            <w:pPr>
              <w:jc w:val="center"/>
              <w:rPr>
                <w:rFonts w:eastAsia="Roboto"/>
                <w:rPrChange w:id="782" w:author="Audrey Ho" w:date="2025-11-11T11:26:00Z" w16du:dateUtc="2025-11-11T04:26:00Z">
                  <w:rPr>
                    <w:rFonts w:ascii="Times New Roman" w:eastAsia="Roboto" w:hAnsi="Times New Roman" w:cs="Times New Roman"/>
                    <w:sz w:val="24"/>
                    <w:szCs w:val="24"/>
                  </w:rPr>
                </w:rPrChange>
              </w:rPr>
            </w:pPr>
            <w:r w:rsidRPr="007176E5">
              <w:rPr>
                <w:rFonts w:eastAsia="Roboto"/>
                <w:rPrChange w:id="783" w:author="Audrey Ho" w:date="2025-11-11T11:26:00Z" w16du:dateUtc="2025-11-11T04:26:00Z">
                  <w:rPr>
                    <w:rFonts w:ascii="Times New Roman" w:eastAsia="Roboto" w:hAnsi="Times New Roman" w:cs="Times New Roman"/>
                    <w:sz w:val="24"/>
                    <w:szCs w:val="24"/>
                  </w:rPr>
                </w:rPrChange>
              </w:rPr>
              <w:t>1</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4C356D45" w14:textId="77777777" w:rsidR="000C4286" w:rsidRPr="007176E5" w:rsidRDefault="00000000">
            <w:pPr>
              <w:jc w:val="center"/>
              <w:rPr>
                <w:rFonts w:eastAsia="Roboto"/>
                <w:i/>
                <w:rPrChange w:id="784"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85" w:author="Audrey Ho" w:date="2025-11-11T11:26:00Z" w16du:dateUtc="2025-11-11T04:26:00Z">
                  <w:rPr>
                    <w:rFonts w:ascii="Times New Roman" w:eastAsia="Roboto" w:hAnsi="Times New Roman" w:cs="Times New Roman"/>
                    <w:i/>
                    <w:sz w:val="24"/>
                    <w:szCs w:val="24"/>
                  </w:rPr>
                </w:rPrChange>
              </w:rPr>
              <w:t>$4,100.00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38ADBE24" w14:textId="77777777" w:rsidR="000C4286" w:rsidRPr="007176E5" w:rsidRDefault="00000000">
            <w:pPr>
              <w:jc w:val="center"/>
              <w:rPr>
                <w:rFonts w:eastAsia="Roboto"/>
                <w:rPrChange w:id="786" w:author="Audrey Ho" w:date="2025-11-11T11:26:00Z" w16du:dateUtc="2025-11-11T04:26:00Z">
                  <w:rPr>
                    <w:rFonts w:ascii="Times New Roman" w:eastAsia="Roboto" w:hAnsi="Times New Roman" w:cs="Times New Roman"/>
                    <w:sz w:val="24"/>
                    <w:szCs w:val="24"/>
                  </w:rPr>
                </w:rPrChange>
              </w:rPr>
            </w:pPr>
            <w:r w:rsidRPr="007176E5">
              <w:rPr>
                <w:rFonts w:eastAsia="Roboto"/>
                <w:rPrChange w:id="787" w:author="Audrey Ho" w:date="2025-11-11T11:26:00Z" w16du:dateUtc="2025-11-11T04:26:00Z">
                  <w:rPr>
                    <w:rFonts w:ascii="Times New Roman" w:eastAsia="Roboto" w:hAnsi="Times New Roman" w:cs="Times New Roman"/>
                    <w:sz w:val="24"/>
                    <w:szCs w:val="24"/>
                  </w:rPr>
                </w:rPrChange>
              </w:rPr>
              <w:t>$4,100.00</w:t>
            </w:r>
          </w:p>
        </w:tc>
      </w:tr>
      <w:tr w:rsidR="000C4286" w:rsidRPr="007176E5" w14:paraId="41D4BD07" w14:textId="77777777">
        <w:trPr>
          <w:trHeight w:val="55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2F416B33" w14:textId="77777777" w:rsidR="000C4286" w:rsidRPr="007176E5" w:rsidRDefault="00000000">
            <w:pPr>
              <w:jc w:val="center"/>
              <w:rPr>
                <w:rFonts w:eastAsia="Roboto"/>
                <w:color w:val="595959"/>
                <w:rPrChange w:id="788"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789" w:author="Audrey Ho" w:date="2025-11-11T11:26:00Z" w16du:dateUtc="2025-11-11T04:26:00Z">
                  <w:rPr>
                    <w:rFonts w:ascii="Times New Roman" w:eastAsia="Roboto" w:hAnsi="Times New Roman" w:cs="Times New Roman"/>
                    <w:color w:val="595959"/>
                    <w:sz w:val="24"/>
                    <w:szCs w:val="24"/>
                  </w:rPr>
                </w:rPrChange>
              </w:rPr>
              <w:t>7</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32CE682C" w14:textId="2FBF9BEA" w:rsidR="000C4286" w:rsidRPr="007176E5" w:rsidRDefault="00000000">
            <w:pPr>
              <w:rPr>
                <w:rFonts w:eastAsia="Roboto"/>
                <w:color w:val="222222"/>
                <w:rPrChange w:id="790"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791" w:author="Audrey Ho" w:date="2025-11-11T11:26:00Z" w16du:dateUtc="2025-11-11T04:26:00Z">
                  <w:rPr>
                    <w:rFonts w:ascii="Times New Roman" w:eastAsia="Roboto" w:hAnsi="Times New Roman" w:cs="Times New Roman"/>
                    <w:color w:val="222222"/>
                    <w:sz w:val="24"/>
                    <w:szCs w:val="24"/>
                  </w:rPr>
                </w:rPrChange>
              </w:rPr>
              <w:t>QC / QA - Middle level</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337F387A" w14:textId="77777777" w:rsidR="000C4286" w:rsidRPr="007176E5" w:rsidRDefault="00000000">
            <w:pPr>
              <w:jc w:val="center"/>
              <w:rPr>
                <w:rFonts w:eastAsia="Roboto"/>
                <w:rPrChange w:id="792" w:author="Audrey Ho" w:date="2025-11-11T11:26:00Z" w16du:dateUtc="2025-11-11T04:26:00Z">
                  <w:rPr>
                    <w:rFonts w:ascii="Times New Roman" w:eastAsia="Roboto" w:hAnsi="Times New Roman" w:cs="Times New Roman"/>
                    <w:sz w:val="24"/>
                    <w:szCs w:val="24"/>
                  </w:rPr>
                </w:rPrChange>
              </w:rPr>
            </w:pPr>
            <w:r w:rsidRPr="007176E5">
              <w:rPr>
                <w:rFonts w:eastAsia="Roboto"/>
                <w:rPrChange w:id="793"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32A667A7" w14:textId="77777777" w:rsidR="000C4286" w:rsidRPr="007176E5" w:rsidRDefault="00000000">
            <w:pPr>
              <w:jc w:val="center"/>
              <w:rPr>
                <w:rFonts w:eastAsia="Roboto"/>
                <w:rPrChange w:id="794" w:author="Audrey Ho" w:date="2025-11-11T11:26:00Z" w16du:dateUtc="2025-11-11T04:26:00Z">
                  <w:rPr>
                    <w:rFonts w:ascii="Times New Roman" w:eastAsia="Roboto" w:hAnsi="Times New Roman" w:cs="Times New Roman"/>
                    <w:sz w:val="24"/>
                    <w:szCs w:val="24"/>
                  </w:rPr>
                </w:rPrChange>
              </w:rPr>
            </w:pPr>
            <w:r w:rsidRPr="007176E5">
              <w:rPr>
                <w:rFonts w:eastAsia="Roboto"/>
                <w:rPrChange w:id="795"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34E34883" w14:textId="77777777" w:rsidR="000C4286" w:rsidRPr="007176E5" w:rsidRDefault="00000000">
            <w:pPr>
              <w:jc w:val="center"/>
              <w:rPr>
                <w:rFonts w:eastAsia="Roboto"/>
                <w:rPrChange w:id="796" w:author="Audrey Ho" w:date="2025-11-11T11:26:00Z" w16du:dateUtc="2025-11-11T04:26:00Z">
                  <w:rPr>
                    <w:rFonts w:ascii="Times New Roman" w:eastAsia="Roboto" w:hAnsi="Times New Roman" w:cs="Times New Roman"/>
                    <w:sz w:val="24"/>
                    <w:szCs w:val="24"/>
                  </w:rPr>
                </w:rPrChange>
              </w:rPr>
            </w:pPr>
            <w:r w:rsidRPr="007176E5">
              <w:rPr>
                <w:rFonts w:eastAsia="Roboto"/>
                <w:rPrChange w:id="797" w:author="Audrey Ho" w:date="2025-11-11T11:26:00Z" w16du:dateUtc="2025-11-11T04:26:00Z">
                  <w:rPr>
                    <w:rFonts w:ascii="Times New Roman" w:eastAsia="Roboto" w:hAnsi="Times New Roman" w:cs="Times New Roman"/>
                    <w:sz w:val="24"/>
                    <w:szCs w:val="24"/>
                  </w:rPr>
                </w:rPrChange>
              </w:rPr>
              <w:t>1</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0E619113" w14:textId="77777777" w:rsidR="000C4286" w:rsidRPr="007176E5" w:rsidRDefault="00000000">
            <w:pPr>
              <w:jc w:val="center"/>
              <w:rPr>
                <w:rFonts w:eastAsia="Roboto"/>
                <w:i/>
                <w:rPrChange w:id="798"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799" w:author="Audrey Ho" w:date="2025-11-11T11:26:00Z" w16du:dateUtc="2025-11-11T04:26:00Z">
                  <w:rPr>
                    <w:rFonts w:ascii="Times New Roman" w:eastAsia="Roboto" w:hAnsi="Times New Roman" w:cs="Times New Roman"/>
                    <w:i/>
                    <w:sz w:val="24"/>
                    <w:szCs w:val="24"/>
                  </w:rPr>
                </w:rPrChange>
              </w:rPr>
              <w:t>$2,600.00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50074451" w14:textId="77777777" w:rsidR="000C4286" w:rsidRPr="007176E5" w:rsidRDefault="00000000">
            <w:pPr>
              <w:jc w:val="center"/>
              <w:rPr>
                <w:rFonts w:eastAsia="Roboto"/>
                <w:rPrChange w:id="800" w:author="Audrey Ho" w:date="2025-11-11T11:26:00Z" w16du:dateUtc="2025-11-11T04:26:00Z">
                  <w:rPr>
                    <w:rFonts w:ascii="Times New Roman" w:eastAsia="Roboto" w:hAnsi="Times New Roman" w:cs="Times New Roman"/>
                    <w:sz w:val="24"/>
                    <w:szCs w:val="24"/>
                  </w:rPr>
                </w:rPrChange>
              </w:rPr>
            </w:pPr>
            <w:r w:rsidRPr="007176E5">
              <w:rPr>
                <w:rFonts w:eastAsia="Roboto"/>
                <w:rPrChange w:id="801" w:author="Audrey Ho" w:date="2025-11-11T11:26:00Z" w16du:dateUtc="2025-11-11T04:26:00Z">
                  <w:rPr>
                    <w:rFonts w:ascii="Times New Roman" w:eastAsia="Roboto" w:hAnsi="Times New Roman" w:cs="Times New Roman"/>
                    <w:sz w:val="24"/>
                    <w:szCs w:val="24"/>
                  </w:rPr>
                </w:rPrChange>
              </w:rPr>
              <w:t>$2,600.00</w:t>
            </w:r>
          </w:p>
        </w:tc>
      </w:tr>
      <w:tr w:rsidR="000C4286" w:rsidRPr="007176E5" w14:paraId="17FC8E74" w14:textId="77777777">
        <w:trPr>
          <w:trHeight w:val="555"/>
        </w:trPr>
        <w:tc>
          <w:tcPr>
            <w:tcW w:w="600" w:type="dxa"/>
            <w:tcBorders>
              <w:top w:val="nil"/>
              <w:left w:val="single" w:sz="6" w:space="0" w:color="D9D9D9"/>
              <w:bottom w:val="single" w:sz="6" w:space="0" w:color="D9D9D9"/>
              <w:right w:val="single" w:sz="6" w:space="0" w:color="D9D9D9"/>
            </w:tcBorders>
            <w:tcMar>
              <w:top w:w="20" w:type="dxa"/>
              <w:left w:w="20" w:type="dxa"/>
              <w:bottom w:w="0" w:type="dxa"/>
              <w:right w:w="20" w:type="dxa"/>
            </w:tcMar>
          </w:tcPr>
          <w:p w14:paraId="19649B13" w14:textId="77777777" w:rsidR="000C4286" w:rsidRPr="007176E5" w:rsidRDefault="00000000">
            <w:pPr>
              <w:jc w:val="center"/>
              <w:rPr>
                <w:rFonts w:eastAsia="Roboto"/>
                <w:color w:val="595959"/>
                <w:rPrChange w:id="802" w:author="Audrey Ho" w:date="2025-11-11T11:26:00Z" w16du:dateUtc="2025-11-11T04:26:00Z">
                  <w:rPr>
                    <w:rFonts w:ascii="Times New Roman" w:eastAsia="Roboto" w:hAnsi="Times New Roman" w:cs="Times New Roman"/>
                    <w:color w:val="595959"/>
                    <w:sz w:val="24"/>
                    <w:szCs w:val="24"/>
                  </w:rPr>
                </w:rPrChange>
              </w:rPr>
            </w:pPr>
            <w:r w:rsidRPr="007176E5">
              <w:rPr>
                <w:rFonts w:eastAsia="Roboto"/>
                <w:color w:val="595959"/>
                <w:rPrChange w:id="803" w:author="Audrey Ho" w:date="2025-11-11T11:26:00Z" w16du:dateUtc="2025-11-11T04:26:00Z">
                  <w:rPr>
                    <w:rFonts w:ascii="Times New Roman" w:eastAsia="Roboto" w:hAnsi="Times New Roman" w:cs="Times New Roman"/>
                    <w:color w:val="595959"/>
                    <w:sz w:val="24"/>
                    <w:szCs w:val="24"/>
                  </w:rPr>
                </w:rPrChange>
              </w:rPr>
              <w:t>8</w:t>
            </w:r>
          </w:p>
        </w:tc>
        <w:tc>
          <w:tcPr>
            <w:tcW w:w="2640" w:type="dxa"/>
            <w:tcBorders>
              <w:top w:val="nil"/>
              <w:left w:val="nil"/>
              <w:bottom w:val="single" w:sz="6" w:space="0" w:color="D9D9D9"/>
              <w:right w:val="single" w:sz="6" w:space="0" w:color="D9D9D9"/>
            </w:tcBorders>
            <w:tcMar>
              <w:top w:w="20" w:type="dxa"/>
              <w:left w:w="20" w:type="dxa"/>
              <w:bottom w:w="0" w:type="dxa"/>
              <w:right w:w="20" w:type="dxa"/>
            </w:tcMar>
          </w:tcPr>
          <w:p w14:paraId="439DE019" w14:textId="77777777" w:rsidR="000C4286" w:rsidRPr="007176E5" w:rsidRDefault="00000000">
            <w:pPr>
              <w:rPr>
                <w:rFonts w:eastAsia="Roboto"/>
                <w:color w:val="222222"/>
                <w:rPrChange w:id="804" w:author="Audrey Ho" w:date="2025-11-11T11:26:00Z" w16du:dateUtc="2025-11-11T04:26:00Z">
                  <w:rPr>
                    <w:rFonts w:ascii="Times New Roman" w:eastAsia="Roboto" w:hAnsi="Times New Roman" w:cs="Times New Roman"/>
                    <w:color w:val="222222"/>
                    <w:sz w:val="24"/>
                    <w:szCs w:val="24"/>
                  </w:rPr>
                </w:rPrChange>
              </w:rPr>
            </w:pPr>
            <w:r w:rsidRPr="007176E5">
              <w:rPr>
                <w:rFonts w:eastAsia="Roboto"/>
                <w:color w:val="222222"/>
                <w:rPrChange w:id="805" w:author="Audrey Ho" w:date="2025-11-11T11:26:00Z" w16du:dateUtc="2025-11-11T04:26:00Z">
                  <w:rPr>
                    <w:rFonts w:ascii="Times New Roman" w:eastAsia="Roboto" w:hAnsi="Times New Roman" w:cs="Times New Roman"/>
                    <w:color w:val="222222"/>
                    <w:sz w:val="24"/>
                    <w:szCs w:val="24"/>
                  </w:rPr>
                </w:rPrChange>
              </w:rPr>
              <w:t>DevOps Engineer</w:t>
            </w:r>
          </w:p>
        </w:tc>
        <w:tc>
          <w:tcPr>
            <w:tcW w:w="810" w:type="dxa"/>
            <w:tcBorders>
              <w:top w:val="nil"/>
              <w:left w:val="nil"/>
              <w:bottom w:val="single" w:sz="6" w:space="0" w:color="D9D9D9"/>
              <w:right w:val="single" w:sz="6" w:space="0" w:color="D9D9D9"/>
            </w:tcBorders>
            <w:tcMar>
              <w:top w:w="20" w:type="dxa"/>
              <w:left w:w="20" w:type="dxa"/>
              <w:bottom w:w="0" w:type="dxa"/>
              <w:right w:w="20" w:type="dxa"/>
            </w:tcMar>
          </w:tcPr>
          <w:p w14:paraId="1AAB01C4" w14:textId="77777777" w:rsidR="000C4286" w:rsidRPr="007176E5" w:rsidRDefault="00000000">
            <w:pPr>
              <w:jc w:val="center"/>
              <w:rPr>
                <w:rFonts w:eastAsia="Roboto"/>
                <w:rPrChange w:id="806" w:author="Audrey Ho" w:date="2025-11-11T11:26:00Z" w16du:dateUtc="2025-11-11T04:26:00Z">
                  <w:rPr>
                    <w:rFonts w:ascii="Times New Roman" w:eastAsia="Roboto" w:hAnsi="Times New Roman" w:cs="Times New Roman"/>
                    <w:sz w:val="24"/>
                    <w:szCs w:val="24"/>
                  </w:rPr>
                </w:rPrChange>
              </w:rPr>
            </w:pPr>
            <w:r w:rsidRPr="007176E5">
              <w:rPr>
                <w:rFonts w:eastAsia="Roboto"/>
                <w:rPrChange w:id="807" w:author="Audrey Ho" w:date="2025-11-11T11:26:00Z" w16du:dateUtc="2025-11-11T04:26:00Z">
                  <w:rPr>
                    <w:rFonts w:ascii="Times New Roman" w:eastAsia="Roboto" w:hAnsi="Times New Roman" w:cs="Times New Roman"/>
                    <w:sz w:val="24"/>
                    <w:szCs w:val="24"/>
                  </w:rPr>
                </w:rPrChange>
              </w:rPr>
              <w:t>1</w:t>
            </w:r>
          </w:p>
        </w:tc>
        <w:tc>
          <w:tcPr>
            <w:tcW w:w="960" w:type="dxa"/>
            <w:tcBorders>
              <w:top w:val="nil"/>
              <w:left w:val="nil"/>
              <w:bottom w:val="single" w:sz="6" w:space="0" w:color="D9D9D9"/>
              <w:right w:val="single" w:sz="6" w:space="0" w:color="D9D9D9"/>
            </w:tcBorders>
            <w:tcMar>
              <w:top w:w="20" w:type="dxa"/>
              <w:left w:w="20" w:type="dxa"/>
              <w:bottom w:w="0" w:type="dxa"/>
              <w:right w:w="20" w:type="dxa"/>
            </w:tcMar>
          </w:tcPr>
          <w:p w14:paraId="2D6F7826" w14:textId="77777777" w:rsidR="000C4286" w:rsidRPr="007176E5" w:rsidRDefault="00000000">
            <w:pPr>
              <w:jc w:val="center"/>
              <w:rPr>
                <w:rFonts w:eastAsia="Roboto"/>
                <w:rPrChange w:id="808" w:author="Audrey Ho" w:date="2025-11-11T11:26:00Z" w16du:dateUtc="2025-11-11T04:26:00Z">
                  <w:rPr>
                    <w:rFonts w:ascii="Times New Roman" w:eastAsia="Roboto" w:hAnsi="Times New Roman" w:cs="Times New Roman"/>
                    <w:sz w:val="24"/>
                    <w:szCs w:val="24"/>
                  </w:rPr>
                </w:rPrChange>
              </w:rPr>
            </w:pPr>
            <w:r w:rsidRPr="007176E5">
              <w:rPr>
                <w:rFonts w:eastAsia="Roboto"/>
                <w:rPrChange w:id="809" w:author="Audrey Ho" w:date="2025-11-11T11:26:00Z" w16du:dateUtc="2025-11-11T04:26:00Z">
                  <w:rPr>
                    <w:rFonts w:ascii="Times New Roman" w:eastAsia="Roboto" w:hAnsi="Times New Roman" w:cs="Times New Roman"/>
                    <w:sz w:val="24"/>
                    <w:szCs w:val="24"/>
                  </w:rPr>
                </w:rPrChange>
              </w:rPr>
              <w:t>FTE</w:t>
            </w:r>
          </w:p>
        </w:tc>
        <w:tc>
          <w:tcPr>
            <w:tcW w:w="1065" w:type="dxa"/>
            <w:tcBorders>
              <w:top w:val="nil"/>
              <w:left w:val="nil"/>
              <w:bottom w:val="single" w:sz="6" w:space="0" w:color="D9D9D9"/>
              <w:right w:val="single" w:sz="6" w:space="0" w:color="D9D9D9"/>
            </w:tcBorders>
            <w:tcMar>
              <w:top w:w="20" w:type="dxa"/>
              <w:left w:w="20" w:type="dxa"/>
              <w:bottom w:w="0" w:type="dxa"/>
              <w:right w:w="20" w:type="dxa"/>
            </w:tcMar>
          </w:tcPr>
          <w:p w14:paraId="28610945" w14:textId="77777777" w:rsidR="000C4286" w:rsidRPr="007176E5" w:rsidRDefault="00000000">
            <w:pPr>
              <w:jc w:val="center"/>
              <w:rPr>
                <w:rFonts w:eastAsia="Roboto"/>
                <w:rPrChange w:id="810" w:author="Audrey Ho" w:date="2025-11-11T11:26:00Z" w16du:dateUtc="2025-11-11T04:26:00Z">
                  <w:rPr>
                    <w:rFonts w:ascii="Times New Roman" w:eastAsia="Roboto" w:hAnsi="Times New Roman" w:cs="Times New Roman"/>
                    <w:sz w:val="24"/>
                    <w:szCs w:val="24"/>
                  </w:rPr>
                </w:rPrChange>
              </w:rPr>
            </w:pPr>
            <w:r w:rsidRPr="007176E5">
              <w:rPr>
                <w:rFonts w:eastAsia="Roboto"/>
                <w:rPrChange w:id="811" w:author="Audrey Ho" w:date="2025-11-11T11:26:00Z" w16du:dateUtc="2025-11-11T04:26:00Z">
                  <w:rPr>
                    <w:rFonts w:ascii="Times New Roman" w:eastAsia="Roboto" w:hAnsi="Times New Roman" w:cs="Times New Roman"/>
                    <w:sz w:val="24"/>
                    <w:szCs w:val="24"/>
                  </w:rPr>
                </w:rPrChange>
              </w:rPr>
              <w:t>0.5</w:t>
            </w:r>
          </w:p>
        </w:tc>
        <w:tc>
          <w:tcPr>
            <w:tcW w:w="1290" w:type="dxa"/>
            <w:tcBorders>
              <w:top w:val="nil"/>
              <w:left w:val="nil"/>
              <w:bottom w:val="single" w:sz="6" w:space="0" w:color="D9D9D9"/>
              <w:right w:val="single" w:sz="6" w:space="0" w:color="D9D9D9"/>
            </w:tcBorders>
            <w:tcMar>
              <w:top w:w="20" w:type="dxa"/>
              <w:left w:w="20" w:type="dxa"/>
              <w:bottom w:w="0" w:type="dxa"/>
              <w:right w:w="20" w:type="dxa"/>
            </w:tcMar>
          </w:tcPr>
          <w:p w14:paraId="2DAD7023" w14:textId="77777777" w:rsidR="000C4286" w:rsidRPr="007176E5" w:rsidRDefault="00000000">
            <w:pPr>
              <w:jc w:val="center"/>
              <w:rPr>
                <w:rFonts w:eastAsia="Roboto"/>
                <w:i/>
                <w:rPrChange w:id="812" w:author="Audrey Ho" w:date="2025-11-11T11:26:00Z" w16du:dateUtc="2025-11-11T04:26:00Z">
                  <w:rPr>
                    <w:rFonts w:ascii="Times New Roman" w:eastAsia="Roboto" w:hAnsi="Times New Roman" w:cs="Times New Roman"/>
                    <w:i/>
                    <w:sz w:val="24"/>
                    <w:szCs w:val="24"/>
                  </w:rPr>
                </w:rPrChange>
              </w:rPr>
            </w:pPr>
            <w:r w:rsidRPr="007176E5">
              <w:rPr>
                <w:rFonts w:eastAsia="Roboto"/>
                <w:i/>
                <w:rPrChange w:id="813" w:author="Audrey Ho" w:date="2025-11-11T11:26:00Z" w16du:dateUtc="2025-11-11T04:26:00Z">
                  <w:rPr>
                    <w:rFonts w:ascii="Times New Roman" w:eastAsia="Roboto" w:hAnsi="Times New Roman" w:cs="Times New Roman"/>
                    <w:i/>
                    <w:sz w:val="24"/>
                    <w:szCs w:val="24"/>
                  </w:rPr>
                </w:rPrChange>
              </w:rPr>
              <w:t>$3,350.00</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tcPr>
          <w:p w14:paraId="71B3C0E9" w14:textId="77777777" w:rsidR="000C4286" w:rsidRPr="007176E5" w:rsidRDefault="00000000">
            <w:pPr>
              <w:jc w:val="center"/>
              <w:rPr>
                <w:rFonts w:eastAsia="Roboto"/>
                <w:rPrChange w:id="814" w:author="Audrey Ho" w:date="2025-11-11T11:26:00Z" w16du:dateUtc="2025-11-11T04:26:00Z">
                  <w:rPr>
                    <w:rFonts w:ascii="Times New Roman" w:eastAsia="Roboto" w:hAnsi="Times New Roman" w:cs="Times New Roman"/>
                    <w:sz w:val="24"/>
                    <w:szCs w:val="24"/>
                  </w:rPr>
                </w:rPrChange>
              </w:rPr>
            </w:pPr>
            <w:r w:rsidRPr="007176E5">
              <w:rPr>
                <w:rFonts w:eastAsia="Roboto"/>
                <w:rPrChange w:id="815" w:author="Audrey Ho" w:date="2025-11-11T11:26:00Z" w16du:dateUtc="2025-11-11T04:26:00Z">
                  <w:rPr>
                    <w:rFonts w:ascii="Times New Roman" w:eastAsia="Roboto" w:hAnsi="Times New Roman" w:cs="Times New Roman"/>
                    <w:sz w:val="24"/>
                    <w:szCs w:val="24"/>
                  </w:rPr>
                </w:rPrChange>
              </w:rPr>
              <w:t>$1,675.00</w:t>
            </w:r>
          </w:p>
        </w:tc>
      </w:tr>
      <w:tr w:rsidR="000C4286" w:rsidRPr="007176E5" w14:paraId="4E765CFD" w14:textId="77777777" w:rsidTr="00B87D98">
        <w:trPr>
          <w:trHeight w:val="483"/>
        </w:trPr>
        <w:tc>
          <w:tcPr>
            <w:tcW w:w="7365" w:type="dxa"/>
            <w:gridSpan w:val="6"/>
            <w:tcBorders>
              <w:top w:val="nil"/>
              <w:left w:val="single" w:sz="6" w:space="0" w:color="D9D9D9"/>
              <w:bottom w:val="single" w:sz="6" w:space="0" w:color="D9D9D9"/>
              <w:right w:val="single" w:sz="6" w:space="0" w:color="D9D9D9"/>
            </w:tcBorders>
            <w:tcMar>
              <w:top w:w="20" w:type="dxa"/>
              <w:left w:w="20" w:type="dxa"/>
              <w:bottom w:w="0" w:type="dxa"/>
              <w:right w:w="20" w:type="dxa"/>
            </w:tcMar>
            <w:vAlign w:val="center"/>
          </w:tcPr>
          <w:p w14:paraId="4EF1A985" w14:textId="77777777" w:rsidR="000C4286" w:rsidRPr="007176E5" w:rsidRDefault="00000000" w:rsidP="00B87D98">
            <w:pPr>
              <w:spacing w:after="240"/>
              <w:jc w:val="right"/>
              <w:rPr>
                <w:rFonts w:eastAsia="Roboto"/>
                <w:b/>
                <w:rPrChange w:id="816"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817" w:author="Audrey Ho" w:date="2025-11-11T11:26:00Z" w16du:dateUtc="2025-11-11T04:26:00Z">
                  <w:rPr>
                    <w:rFonts w:ascii="Times New Roman" w:eastAsia="Roboto" w:hAnsi="Times New Roman" w:cs="Times New Roman"/>
                    <w:b/>
                    <w:sz w:val="24"/>
                    <w:szCs w:val="24"/>
                  </w:rPr>
                </w:rPrChange>
              </w:rPr>
              <w:t>Tổng cộng / tháng</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vAlign w:val="center"/>
          </w:tcPr>
          <w:p w14:paraId="280121B1" w14:textId="77777777" w:rsidR="000C4286" w:rsidRPr="007176E5" w:rsidRDefault="00000000" w:rsidP="00B87D98">
            <w:pPr>
              <w:spacing w:after="240"/>
              <w:jc w:val="right"/>
              <w:rPr>
                <w:rFonts w:eastAsia="Roboto"/>
                <w:rPrChange w:id="818" w:author="Audrey Ho" w:date="2025-11-11T11:26:00Z" w16du:dateUtc="2025-11-11T04:26:00Z">
                  <w:rPr>
                    <w:rFonts w:ascii="Times New Roman" w:eastAsia="Roboto" w:hAnsi="Times New Roman" w:cs="Times New Roman"/>
                    <w:sz w:val="24"/>
                    <w:szCs w:val="24"/>
                  </w:rPr>
                </w:rPrChange>
              </w:rPr>
            </w:pPr>
            <w:r w:rsidRPr="007176E5">
              <w:rPr>
                <w:rFonts w:eastAsia="Roboto"/>
                <w:rPrChange w:id="819" w:author="Audrey Ho" w:date="2025-11-11T11:26:00Z" w16du:dateUtc="2025-11-11T04:26:00Z">
                  <w:rPr>
                    <w:rFonts w:ascii="Times New Roman" w:eastAsia="Roboto" w:hAnsi="Times New Roman" w:cs="Times New Roman"/>
                    <w:sz w:val="24"/>
                    <w:szCs w:val="24"/>
                  </w:rPr>
                </w:rPrChange>
              </w:rPr>
              <w:t>$36,850.00</w:t>
            </w:r>
          </w:p>
        </w:tc>
      </w:tr>
      <w:tr w:rsidR="000C4286" w:rsidRPr="007176E5" w14:paraId="45548CE6" w14:textId="77777777" w:rsidTr="00B87D98">
        <w:trPr>
          <w:trHeight w:val="321"/>
        </w:trPr>
        <w:tc>
          <w:tcPr>
            <w:tcW w:w="7365" w:type="dxa"/>
            <w:gridSpan w:val="6"/>
            <w:tcBorders>
              <w:top w:val="nil"/>
              <w:left w:val="single" w:sz="6" w:space="0" w:color="D9D9D9"/>
              <w:bottom w:val="single" w:sz="6" w:space="0" w:color="D9D9D9"/>
              <w:right w:val="single" w:sz="6" w:space="0" w:color="D9D9D9"/>
            </w:tcBorders>
            <w:tcMar>
              <w:top w:w="20" w:type="dxa"/>
              <w:left w:w="20" w:type="dxa"/>
              <w:bottom w:w="0" w:type="dxa"/>
              <w:right w:w="20" w:type="dxa"/>
            </w:tcMar>
            <w:vAlign w:val="center"/>
          </w:tcPr>
          <w:p w14:paraId="2DDA4003" w14:textId="77777777" w:rsidR="000C4286" w:rsidRPr="007176E5" w:rsidRDefault="00000000" w:rsidP="00B87D98">
            <w:pPr>
              <w:spacing w:after="240"/>
              <w:jc w:val="right"/>
              <w:rPr>
                <w:rFonts w:eastAsia="Roboto"/>
                <w:b/>
                <w:rPrChange w:id="820" w:author="Audrey Ho" w:date="2025-11-11T11:26:00Z" w16du:dateUtc="2025-11-11T04:26:00Z">
                  <w:rPr>
                    <w:rFonts w:ascii="Times New Roman" w:eastAsia="Roboto" w:hAnsi="Times New Roman" w:cs="Times New Roman"/>
                    <w:b/>
                    <w:sz w:val="24"/>
                    <w:szCs w:val="24"/>
                  </w:rPr>
                </w:rPrChange>
              </w:rPr>
            </w:pPr>
            <w:r w:rsidRPr="007176E5">
              <w:rPr>
                <w:rFonts w:eastAsia="Roboto"/>
                <w:b/>
                <w:rPrChange w:id="821" w:author="Audrey Ho" w:date="2025-11-11T11:26:00Z" w16du:dateUtc="2025-11-11T04:26:00Z">
                  <w:rPr>
                    <w:rFonts w:ascii="Times New Roman" w:eastAsia="Roboto" w:hAnsi="Times New Roman" w:cs="Times New Roman"/>
                    <w:b/>
                    <w:sz w:val="24"/>
                    <w:szCs w:val="24"/>
                  </w:rPr>
                </w:rPrChange>
              </w:rPr>
              <w:t>Chiết khấu thiện chí</w:t>
            </w:r>
          </w:p>
        </w:tc>
        <w:tc>
          <w:tcPr>
            <w:tcW w:w="1755" w:type="dxa"/>
            <w:tcBorders>
              <w:top w:val="nil"/>
              <w:left w:val="nil"/>
              <w:bottom w:val="single" w:sz="6" w:space="0" w:color="D9D9D9"/>
              <w:right w:val="single" w:sz="6" w:space="0" w:color="D9D9D9"/>
            </w:tcBorders>
            <w:shd w:val="clear" w:color="auto" w:fill="F8F8F8"/>
            <w:tcMar>
              <w:top w:w="20" w:type="dxa"/>
              <w:left w:w="20" w:type="dxa"/>
              <w:bottom w:w="0" w:type="dxa"/>
              <w:right w:w="20" w:type="dxa"/>
            </w:tcMar>
            <w:vAlign w:val="center"/>
          </w:tcPr>
          <w:p w14:paraId="28D66E5C" w14:textId="77777777" w:rsidR="000C4286" w:rsidRPr="007176E5" w:rsidRDefault="00000000" w:rsidP="00B87D98">
            <w:pPr>
              <w:spacing w:after="240"/>
              <w:jc w:val="right"/>
              <w:rPr>
                <w:rFonts w:eastAsia="Roboto"/>
                <w:rPrChange w:id="822" w:author="Audrey Ho" w:date="2025-11-11T11:26:00Z" w16du:dateUtc="2025-11-11T04:26:00Z">
                  <w:rPr>
                    <w:rFonts w:ascii="Times New Roman" w:eastAsia="Roboto" w:hAnsi="Times New Roman" w:cs="Times New Roman"/>
                    <w:sz w:val="24"/>
                    <w:szCs w:val="24"/>
                  </w:rPr>
                </w:rPrChange>
              </w:rPr>
            </w:pPr>
            <w:r w:rsidRPr="007176E5">
              <w:rPr>
                <w:rFonts w:eastAsia="Roboto"/>
                <w:rPrChange w:id="823" w:author="Audrey Ho" w:date="2025-11-11T11:26:00Z" w16du:dateUtc="2025-11-11T04:26:00Z">
                  <w:rPr>
                    <w:rFonts w:ascii="Times New Roman" w:eastAsia="Roboto" w:hAnsi="Times New Roman" w:cs="Times New Roman"/>
                    <w:sz w:val="24"/>
                    <w:szCs w:val="24"/>
                  </w:rPr>
                </w:rPrChange>
              </w:rPr>
              <w:t>-$6,850.00</w:t>
            </w:r>
          </w:p>
        </w:tc>
      </w:tr>
      <w:tr w:rsidR="000C4286" w:rsidRPr="007176E5" w14:paraId="1E99E074" w14:textId="77777777" w:rsidTr="00B87D98">
        <w:trPr>
          <w:trHeight w:val="555"/>
        </w:trPr>
        <w:tc>
          <w:tcPr>
            <w:tcW w:w="7365" w:type="dxa"/>
            <w:gridSpan w:val="6"/>
            <w:tcBorders>
              <w:top w:val="nil"/>
              <w:left w:val="single" w:sz="6" w:space="0" w:color="D9D9D9"/>
              <w:bottom w:val="single" w:sz="6" w:space="0" w:color="D9D9D9"/>
              <w:right w:val="single" w:sz="6" w:space="0" w:color="D9D9D9"/>
            </w:tcBorders>
            <w:shd w:val="clear" w:color="auto" w:fill="7F7F7F" w:themeFill="text1" w:themeFillTint="80"/>
            <w:tcMar>
              <w:top w:w="20" w:type="dxa"/>
              <w:left w:w="20" w:type="dxa"/>
              <w:bottom w:w="0" w:type="dxa"/>
              <w:right w:w="20" w:type="dxa"/>
            </w:tcMar>
            <w:vAlign w:val="center"/>
          </w:tcPr>
          <w:p w14:paraId="57AE2659" w14:textId="77777777" w:rsidR="000C4286" w:rsidRPr="007176E5" w:rsidRDefault="00000000" w:rsidP="00B87D98">
            <w:pPr>
              <w:spacing w:after="240"/>
              <w:jc w:val="right"/>
              <w:rPr>
                <w:rFonts w:eastAsia="Roboto"/>
                <w:b/>
                <w:color w:val="FFFFFF"/>
                <w:rPrChange w:id="824" w:author="Audrey Ho" w:date="2025-11-11T11:26:00Z" w16du:dateUtc="2025-11-11T04:26:00Z">
                  <w:rPr>
                    <w:rFonts w:ascii="Times New Roman" w:eastAsia="Roboto" w:hAnsi="Times New Roman" w:cs="Times New Roman"/>
                    <w:b/>
                    <w:color w:val="FFFFFF"/>
                    <w:sz w:val="24"/>
                    <w:szCs w:val="24"/>
                  </w:rPr>
                </w:rPrChange>
              </w:rPr>
            </w:pPr>
            <w:r w:rsidRPr="007176E5">
              <w:rPr>
                <w:rFonts w:eastAsia="Roboto"/>
                <w:b/>
                <w:color w:val="FFFFFF"/>
                <w:rPrChange w:id="825" w:author="Audrey Ho" w:date="2025-11-11T11:26:00Z" w16du:dateUtc="2025-11-11T04:26:00Z">
                  <w:rPr>
                    <w:rFonts w:ascii="Times New Roman" w:eastAsia="Roboto" w:hAnsi="Times New Roman" w:cs="Times New Roman"/>
                    <w:b/>
                    <w:color w:val="FFFFFF"/>
                    <w:sz w:val="24"/>
                    <w:szCs w:val="24"/>
                  </w:rPr>
                </w:rPrChange>
              </w:rPr>
              <w:t>Tổng cộng / tháng (USD)</w:t>
            </w:r>
          </w:p>
        </w:tc>
        <w:tc>
          <w:tcPr>
            <w:tcW w:w="1755" w:type="dxa"/>
            <w:tcBorders>
              <w:top w:val="nil"/>
              <w:left w:val="nil"/>
              <w:bottom w:val="single" w:sz="6" w:space="0" w:color="D9D9D9"/>
              <w:right w:val="single" w:sz="6" w:space="0" w:color="D9D9D9"/>
            </w:tcBorders>
            <w:shd w:val="clear" w:color="auto" w:fill="7F7F7F" w:themeFill="text1" w:themeFillTint="80"/>
            <w:tcMar>
              <w:top w:w="20" w:type="dxa"/>
              <w:left w:w="20" w:type="dxa"/>
              <w:bottom w:w="0" w:type="dxa"/>
              <w:right w:w="20" w:type="dxa"/>
            </w:tcMar>
            <w:vAlign w:val="center"/>
          </w:tcPr>
          <w:p w14:paraId="4F021985" w14:textId="77777777" w:rsidR="000C4286" w:rsidRPr="007176E5" w:rsidRDefault="00000000" w:rsidP="00B87D98">
            <w:pPr>
              <w:spacing w:after="240"/>
              <w:jc w:val="right"/>
              <w:rPr>
                <w:rFonts w:eastAsia="Roboto"/>
                <w:b/>
                <w:color w:val="FFFFFF"/>
                <w:rPrChange w:id="826" w:author="Audrey Ho" w:date="2025-11-11T11:26:00Z" w16du:dateUtc="2025-11-11T04:26:00Z">
                  <w:rPr>
                    <w:rFonts w:ascii="Times New Roman" w:eastAsia="Roboto" w:hAnsi="Times New Roman" w:cs="Times New Roman"/>
                    <w:b/>
                    <w:color w:val="FFFFFF"/>
                    <w:sz w:val="24"/>
                    <w:szCs w:val="24"/>
                  </w:rPr>
                </w:rPrChange>
              </w:rPr>
            </w:pPr>
            <w:r w:rsidRPr="007176E5">
              <w:rPr>
                <w:rFonts w:eastAsia="Roboto"/>
                <w:b/>
                <w:color w:val="FFFFFF"/>
                <w:rPrChange w:id="827" w:author="Audrey Ho" w:date="2025-11-11T11:26:00Z" w16du:dateUtc="2025-11-11T04:26:00Z">
                  <w:rPr>
                    <w:rFonts w:ascii="Times New Roman" w:eastAsia="Roboto" w:hAnsi="Times New Roman" w:cs="Times New Roman"/>
                    <w:b/>
                    <w:color w:val="FFFFFF"/>
                    <w:sz w:val="24"/>
                    <w:szCs w:val="24"/>
                  </w:rPr>
                </w:rPrChange>
              </w:rPr>
              <w:t>$30,000.00</w:t>
            </w:r>
          </w:p>
        </w:tc>
      </w:tr>
    </w:tbl>
    <w:p w14:paraId="31DBEC78" w14:textId="64CD25C4" w:rsidR="000C4286" w:rsidRPr="007176E5" w:rsidRDefault="00000000" w:rsidP="00B87D98">
      <w:pPr>
        <w:spacing w:before="120" w:after="120" w:line="340" w:lineRule="auto"/>
        <w:jc w:val="both"/>
        <w:rPr>
          <w:rFonts w:eastAsia="Times New Roman"/>
          <w:i/>
          <w:rPrChange w:id="828" w:author="Audrey Ho" w:date="2025-11-11T11:26:00Z" w16du:dateUtc="2025-11-11T04:26:00Z">
            <w:rPr>
              <w:rFonts w:ascii="Times New Roman" w:eastAsia="Times New Roman" w:hAnsi="Times New Roman" w:cs="Times New Roman"/>
              <w:i/>
              <w:sz w:val="24"/>
              <w:szCs w:val="24"/>
            </w:rPr>
          </w:rPrChange>
        </w:rPr>
      </w:pPr>
      <w:r w:rsidRPr="007176E5">
        <w:rPr>
          <w:rFonts w:eastAsia="Times New Roman"/>
          <w:i/>
          <w:rPrChange w:id="829" w:author="Audrey Ho" w:date="2025-11-11T11:26:00Z" w16du:dateUtc="2025-11-11T04:26:00Z">
            <w:rPr>
              <w:rFonts w:ascii="Times New Roman" w:eastAsia="Times New Roman" w:hAnsi="Times New Roman" w:cs="Times New Roman"/>
              <w:i/>
              <w:sz w:val="24"/>
              <w:szCs w:val="24"/>
            </w:rPr>
          </w:rPrChange>
        </w:rPr>
        <w:t>*FTE: Full-time equivalent (một nhân viên làm toàn thời gian)</w:t>
      </w:r>
    </w:p>
    <w:p w14:paraId="5D0B964D" w14:textId="77777777" w:rsidR="000C4286" w:rsidRPr="007176E5" w:rsidRDefault="00000000">
      <w:pPr>
        <w:pStyle w:val="Heading3"/>
        <w:keepNext w:val="0"/>
        <w:keepLines w:val="0"/>
        <w:spacing w:before="280"/>
        <w:rPr>
          <w:rFonts w:eastAsia="Roboto"/>
          <w:b/>
          <w:color w:val="000000"/>
          <w:sz w:val="22"/>
          <w:szCs w:val="22"/>
          <w:rPrChange w:id="830" w:author="Audrey Ho" w:date="2025-11-11T11:26:00Z" w16du:dateUtc="2025-11-11T04:26:00Z">
            <w:rPr>
              <w:rFonts w:ascii="Times New Roman" w:eastAsia="Roboto" w:hAnsi="Times New Roman" w:cs="Times New Roman"/>
              <w:b/>
              <w:color w:val="000000"/>
              <w:sz w:val="24"/>
              <w:szCs w:val="24"/>
            </w:rPr>
          </w:rPrChange>
        </w:rPr>
      </w:pPr>
      <w:bookmarkStart w:id="831" w:name="_x31gxocduzrk" w:colFirst="0" w:colLast="0"/>
      <w:bookmarkEnd w:id="831"/>
      <w:r w:rsidRPr="007176E5">
        <w:rPr>
          <w:rFonts w:eastAsia="Roboto"/>
          <w:b/>
          <w:color w:val="000000"/>
          <w:sz w:val="22"/>
          <w:szCs w:val="22"/>
          <w:rPrChange w:id="832" w:author="Audrey Ho" w:date="2025-11-11T11:26:00Z" w16du:dateUtc="2025-11-11T04:26:00Z">
            <w:rPr>
              <w:rFonts w:ascii="Times New Roman" w:eastAsia="Roboto" w:hAnsi="Times New Roman" w:cs="Times New Roman"/>
              <w:b/>
              <w:color w:val="000000"/>
              <w:sz w:val="24"/>
              <w:szCs w:val="24"/>
            </w:rPr>
          </w:rPrChange>
        </w:rPr>
        <w:t>V. CÁC QUY ĐỊNH KHÁC</w:t>
      </w:r>
    </w:p>
    <w:p w14:paraId="2091F898" w14:textId="77777777" w:rsidR="000C4286" w:rsidRPr="007176E5" w:rsidRDefault="00000000">
      <w:pPr>
        <w:numPr>
          <w:ilvl w:val="0"/>
          <w:numId w:val="1"/>
        </w:numPr>
        <w:spacing w:before="240"/>
        <w:rPr>
          <w:rFonts w:eastAsia="Roboto"/>
          <w:rPrChange w:id="833" w:author="Audrey Ho" w:date="2025-11-11T11:26:00Z" w16du:dateUtc="2025-11-11T04:26:00Z">
            <w:rPr>
              <w:rFonts w:ascii="Times New Roman" w:eastAsia="Roboto" w:hAnsi="Times New Roman" w:cs="Times New Roman"/>
              <w:sz w:val="24"/>
              <w:szCs w:val="24"/>
            </w:rPr>
          </w:rPrChange>
        </w:rPr>
      </w:pPr>
      <w:r w:rsidRPr="007176E5">
        <w:rPr>
          <w:rFonts w:eastAsia="Roboto"/>
          <w:rPrChange w:id="834" w:author="Audrey Ho" w:date="2025-11-11T11:26:00Z" w16du:dateUtc="2025-11-11T04:26:00Z">
            <w:rPr>
              <w:rFonts w:ascii="Times New Roman" w:eastAsia="Roboto" w:hAnsi="Times New Roman" w:cs="Times New Roman"/>
              <w:sz w:val="24"/>
              <w:szCs w:val="24"/>
            </w:rPr>
          </w:rPrChange>
        </w:rPr>
        <w:t xml:space="preserve">Mọi thay đổi về phạm vi công việc, tiến độ hoặc nhân sự phải được </w:t>
      </w:r>
      <w:r w:rsidRPr="007176E5">
        <w:rPr>
          <w:rFonts w:eastAsia="Roboto"/>
          <w:b/>
          <w:rPrChange w:id="835" w:author="Audrey Ho" w:date="2025-11-11T11:26:00Z" w16du:dateUtc="2025-11-11T04:26:00Z">
            <w:rPr>
              <w:rFonts w:ascii="Times New Roman" w:eastAsia="Roboto" w:hAnsi="Times New Roman" w:cs="Times New Roman"/>
              <w:b/>
              <w:sz w:val="24"/>
              <w:szCs w:val="24"/>
            </w:rPr>
          </w:rPrChange>
        </w:rPr>
        <w:t>OS Research phê duyệt bằng văn bản</w:t>
      </w:r>
      <w:r w:rsidRPr="007176E5">
        <w:rPr>
          <w:rFonts w:eastAsia="Andika"/>
          <w:rPrChange w:id="836" w:author="Audrey Ho" w:date="2025-11-11T11:26:00Z" w16du:dateUtc="2025-11-11T04:26:00Z">
            <w:rPr>
              <w:rFonts w:ascii="Times New Roman" w:eastAsia="Andika" w:hAnsi="Times New Roman" w:cs="Times New Roman"/>
              <w:sz w:val="24"/>
              <w:szCs w:val="24"/>
            </w:rPr>
          </w:rPrChange>
        </w:rPr>
        <w:t xml:space="preserve"> trước khi thực hiện.</w:t>
      </w:r>
      <w:r w:rsidRPr="007176E5">
        <w:rPr>
          <w:rFonts w:eastAsia="Andika"/>
          <w:rPrChange w:id="837" w:author="Audrey Ho" w:date="2025-11-11T11:26:00Z" w16du:dateUtc="2025-11-11T04:26:00Z">
            <w:rPr>
              <w:rFonts w:ascii="Times New Roman" w:eastAsia="Andika" w:hAnsi="Times New Roman" w:cs="Times New Roman"/>
              <w:sz w:val="24"/>
              <w:szCs w:val="24"/>
            </w:rPr>
          </w:rPrChange>
        </w:rPr>
        <w:br/>
      </w:r>
    </w:p>
    <w:p w14:paraId="1AFA92EC" w14:textId="7C7807E7" w:rsidR="000C4286" w:rsidRPr="007176E5" w:rsidRDefault="00000000">
      <w:pPr>
        <w:numPr>
          <w:ilvl w:val="0"/>
          <w:numId w:val="1"/>
        </w:numPr>
        <w:rPr>
          <w:rFonts w:eastAsia="Roboto"/>
          <w:rPrChange w:id="838" w:author="Audrey Ho" w:date="2025-11-11T11:26:00Z" w16du:dateUtc="2025-11-11T04:26:00Z">
            <w:rPr>
              <w:rFonts w:ascii="Times New Roman" w:eastAsia="Roboto" w:hAnsi="Times New Roman" w:cs="Times New Roman"/>
              <w:sz w:val="24"/>
              <w:szCs w:val="24"/>
            </w:rPr>
          </w:rPrChange>
        </w:rPr>
      </w:pPr>
      <w:r w:rsidRPr="007176E5">
        <w:rPr>
          <w:rFonts w:eastAsia="Roboto"/>
          <w:rPrChange w:id="839" w:author="Audrey Ho" w:date="2025-11-11T11:26:00Z" w16du:dateUtc="2025-11-11T04:26:00Z">
            <w:rPr>
              <w:rFonts w:ascii="Times New Roman" w:eastAsia="Roboto" w:hAnsi="Times New Roman" w:cs="Times New Roman"/>
              <w:sz w:val="24"/>
              <w:szCs w:val="24"/>
            </w:rPr>
          </w:rPrChange>
        </w:rPr>
        <w:t xml:space="preserve">Toàn bộ mã nguồn, tài liệu kỹ thuật và kết quả được tạo ra trong phạm vi YCCV này thuộc </w:t>
      </w:r>
      <w:r w:rsidRPr="007176E5">
        <w:rPr>
          <w:rFonts w:eastAsia="Roboto"/>
          <w:b/>
          <w:rPrChange w:id="840" w:author="Audrey Ho" w:date="2025-11-11T11:26:00Z" w16du:dateUtc="2025-11-11T04:26:00Z">
            <w:rPr>
              <w:rFonts w:ascii="Times New Roman" w:eastAsia="Roboto" w:hAnsi="Times New Roman" w:cs="Times New Roman"/>
              <w:b/>
              <w:sz w:val="24"/>
              <w:szCs w:val="24"/>
            </w:rPr>
          </w:rPrChange>
        </w:rPr>
        <w:t>sở hữu hợp pháp của OS Research</w:t>
      </w:r>
      <w:r w:rsidRPr="007176E5">
        <w:rPr>
          <w:rFonts w:eastAsia="Roboto"/>
          <w:rPrChange w:id="841" w:author="Audrey Ho" w:date="2025-11-11T11:26:00Z" w16du:dateUtc="2025-11-11T04:26:00Z">
            <w:rPr>
              <w:rFonts w:ascii="Times New Roman" w:eastAsia="Roboto" w:hAnsi="Times New Roman" w:cs="Times New Roman"/>
              <w:sz w:val="24"/>
              <w:szCs w:val="24"/>
            </w:rPr>
          </w:rPrChange>
        </w:rPr>
        <w:t xml:space="preserve"> kể từ khi nghiệm thu và thanh toán hoàn tất.</w:t>
      </w:r>
    </w:p>
    <w:p w14:paraId="16A651A8" w14:textId="4F4989A9" w:rsidR="000C4286" w:rsidRPr="007176E5" w:rsidRDefault="00000000" w:rsidP="00B87D98">
      <w:pPr>
        <w:numPr>
          <w:ilvl w:val="0"/>
          <w:numId w:val="1"/>
        </w:numPr>
        <w:spacing w:after="240"/>
        <w:rPr>
          <w:rFonts w:eastAsia="Roboto"/>
          <w:rPrChange w:id="842" w:author="Audrey Ho" w:date="2025-11-11T11:26:00Z" w16du:dateUtc="2025-11-11T04:26:00Z">
            <w:rPr>
              <w:rFonts w:ascii="Times New Roman" w:eastAsia="Roboto" w:hAnsi="Times New Roman" w:cs="Times New Roman"/>
              <w:sz w:val="24"/>
              <w:szCs w:val="24"/>
            </w:rPr>
          </w:rPrChange>
        </w:rPr>
      </w:pPr>
      <w:r w:rsidRPr="007176E5">
        <w:rPr>
          <w:rFonts w:eastAsia="Roboto"/>
          <w:rPrChange w:id="843" w:author="Audrey Ho" w:date="2025-11-11T11:26:00Z" w16du:dateUtc="2025-11-11T04:26:00Z">
            <w:rPr>
              <w:rFonts w:ascii="Times New Roman" w:eastAsia="Roboto" w:hAnsi="Times New Roman" w:cs="Times New Roman"/>
              <w:sz w:val="24"/>
              <w:szCs w:val="24"/>
            </w:rPr>
          </w:rPrChange>
        </w:rPr>
        <w:t>Mọi điều khoản khác không được quy định trong Phụ lục này sẽ được áp dụng theo Hợp đồng MSA-20251011VINOVA-OSResearch.</w:t>
      </w:r>
    </w:p>
    <w:tbl>
      <w:tblPr>
        <w:tblW w:w="9852" w:type="dxa"/>
        <w:jc w:val="center"/>
        <w:tblLayout w:type="fixed"/>
        <w:tblLook w:val="0000" w:firstRow="0" w:lastRow="0" w:firstColumn="0" w:lastColumn="0" w:noHBand="0" w:noVBand="0"/>
      </w:tblPr>
      <w:tblGrid>
        <w:gridCol w:w="5387"/>
        <w:gridCol w:w="4465"/>
      </w:tblGrid>
      <w:tr w:rsidR="00B87D98" w:rsidRPr="007176E5" w14:paraId="1AB76AFE" w14:textId="77777777" w:rsidTr="005A3907">
        <w:trPr>
          <w:trHeight w:val="1854"/>
          <w:jc w:val="center"/>
        </w:trPr>
        <w:tc>
          <w:tcPr>
            <w:tcW w:w="5387" w:type="dxa"/>
          </w:tcPr>
          <w:p w14:paraId="5C7B1983" w14:textId="77777777" w:rsidR="00B87D98" w:rsidRPr="007176E5" w:rsidRDefault="00B87D98" w:rsidP="005A3907">
            <w:pPr>
              <w:spacing w:line="312" w:lineRule="auto"/>
              <w:jc w:val="center"/>
              <w:rPr>
                <w:b/>
                <w:highlight w:val="yellow"/>
                <w:rPrChange w:id="844" w:author="Audrey Ho" w:date="2025-11-11T11:26:00Z" w16du:dateUtc="2025-11-11T04:26:00Z">
                  <w:rPr>
                    <w:rFonts w:ascii="Times New Roman" w:hAnsi="Times New Roman" w:cs="Times New Roman"/>
                    <w:b/>
                    <w:sz w:val="24"/>
                    <w:szCs w:val="24"/>
                    <w:highlight w:val="yellow"/>
                  </w:rPr>
                </w:rPrChange>
              </w:rPr>
            </w:pPr>
            <w:r w:rsidRPr="007176E5">
              <w:rPr>
                <w:b/>
                <w:rPrChange w:id="845" w:author="Audrey Ho" w:date="2025-11-11T11:26:00Z" w16du:dateUtc="2025-11-11T04:26:00Z">
                  <w:rPr>
                    <w:rFonts w:ascii="Times New Roman" w:hAnsi="Times New Roman" w:cs="Times New Roman"/>
                    <w:b/>
                    <w:sz w:val="24"/>
                    <w:szCs w:val="24"/>
                  </w:rPr>
                </w:rPrChange>
              </w:rPr>
              <w:t>CÔNG TY TNHH</w:t>
            </w:r>
            <w:r w:rsidRPr="007176E5">
              <w:rPr>
                <w:b/>
                <w:lang w:val="vi-VN"/>
                <w:rPrChange w:id="846" w:author="Audrey Ho" w:date="2025-11-11T11:26:00Z" w16du:dateUtc="2025-11-11T04:26:00Z">
                  <w:rPr>
                    <w:rFonts w:ascii="Times New Roman" w:hAnsi="Times New Roman" w:cs="Times New Roman"/>
                    <w:b/>
                    <w:sz w:val="24"/>
                    <w:szCs w:val="24"/>
                    <w:lang w:val="vi-VN"/>
                  </w:rPr>
                </w:rPrChange>
              </w:rPr>
              <w:t xml:space="preserve"> </w:t>
            </w:r>
            <w:r w:rsidRPr="007176E5">
              <w:rPr>
                <w:b/>
                <w:rPrChange w:id="847" w:author="Audrey Ho" w:date="2025-11-11T11:26:00Z" w16du:dateUtc="2025-11-11T04:26:00Z">
                  <w:rPr>
                    <w:rFonts w:ascii="Times New Roman" w:hAnsi="Times New Roman" w:cs="Times New Roman"/>
                    <w:b/>
                    <w:sz w:val="24"/>
                    <w:szCs w:val="24"/>
                  </w:rPr>
                </w:rPrChange>
              </w:rPr>
              <w:t>OS RESEARCH</w:t>
            </w:r>
          </w:p>
          <w:p w14:paraId="798EA7BA" w14:textId="77777777" w:rsidR="00B87D98" w:rsidRPr="007176E5" w:rsidRDefault="00B87D98" w:rsidP="005A3907">
            <w:pPr>
              <w:spacing w:line="312" w:lineRule="auto"/>
              <w:jc w:val="center"/>
              <w:rPr>
                <w:b/>
                <w:bCs/>
                <w:highlight w:val="yellow"/>
                <w:rPrChange w:id="848" w:author="Audrey Ho" w:date="2025-11-11T11:26:00Z" w16du:dateUtc="2025-11-11T04:26:00Z">
                  <w:rPr>
                    <w:rFonts w:ascii="Times New Roman" w:hAnsi="Times New Roman" w:cs="Times New Roman"/>
                    <w:b/>
                    <w:bCs/>
                    <w:sz w:val="24"/>
                    <w:szCs w:val="24"/>
                    <w:highlight w:val="yellow"/>
                  </w:rPr>
                </w:rPrChange>
              </w:rPr>
            </w:pPr>
          </w:p>
          <w:p w14:paraId="70C59569" w14:textId="77777777" w:rsidR="00B87D98" w:rsidRPr="007176E5" w:rsidRDefault="00B87D98" w:rsidP="005A3907">
            <w:pPr>
              <w:spacing w:line="312" w:lineRule="auto"/>
              <w:jc w:val="center"/>
              <w:rPr>
                <w:b/>
                <w:bCs/>
                <w:highlight w:val="yellow"/>
                <w:rPrChange w:id="849" w:author="Audrey Ho" w:date="2025-11-11T11:26:00Z" w16du:dateUtc="2025-11-11T04:26:00Z">
                  <w:rPr>
                    <w:rFonts w:ascii="Times New Roman" w:hAnsi="Times New Roman" w:cs="Times New Roman"/>
                    <w:b/>
                    <w:bCs/>
                    <w:sz w:val="24"/>
                    <w:szCs w:val="24"/>
                    <w:highlight w:val="yellow"/>
                  </w:rPr>
                </w:rPrChange>
              </w:rPr>
            </w:pPr>
          </w:p>
          <w:p w14:paraId="6701CD4F" w14:textId="77777777" w:rsidR="00B87D98" w:rsidRPr="007176E5" w:rsidRDefault="00B87D98" w:rsidP="005A3907">
            <w:pPr>
              <w:spacing w:line="312" w:lineRule="auto"/>
              <w:jc w:val="center"/>
              <w:rPr>
                <w:b/>
                <w:bCs/>
                <w:highlight w:val="yellow"/>
                <w:rPrChange w:id="850" w:author="Audrey Ho" w:date="2025-11-11T11:26:00Z" w16du:dateUtc="2025-11-11T04:26:00Z">
                  <w:rPr>
                    <w:rFonts w:ascii="Times New Roman" w:hAnsi="Times New Roman" w:cs="Times New Roman"/>
                    <w:b/>
                    <w:bCs/>
                    <w:sz w:val="24"/>
                    <w:szCs w:val="24"/>
                    <w:highlight w:val="yellow"/>
                  </w:rPr>
                </w:rPrChange>
              </w:rPr>
            </w:pPr>
          </w:p>
          <w:p w14:paraId="4B2E4CC1" w14:textId="77777777" w:rsidR="00B87D98" w:rsidRPr="007176E5" w:rsidRDefault="00B87D98" w:rsidP="005A3907">
            <w:pPr>
              <w:spacing w:line="312" w:lineRule="auto"/>
              <w:jc w:val="center"/>
              <w:rPr>
                <w:b/>
                <w:highlight w:val="yellow"/>
                <w:rPrChange w:id="851" w:author="Audrey Ho" w:date="2025-11-11T11:26:00Z" w16du:dateUtc="2025-11-11T04:26:00Z">
                  <w:rPr>
                    <w:rFonts w:ascii="Times New Roman" w:hAnsi="Times New Roman" w:cs="Times New Roman"/>
                    <w:b/>
                    <w:sz w:val="24"/>
                    <w:szCs w:val="24"/>
                    <w:highlight w:val="yellow"/>
                  </w:rPr>
                </w:rPrChange>
              </w:rPr>
            </w:pPr>
          </w:p>
          <w:p w14:paraId="4A436805" w14:textId="77777777" w:rsidR="00B87D98" w:rsidRPr="007176E5" w:rsidRDefault="00B87D98" w:rsidP="005A3907">
            <w:pPr>
              <w:spacing w:line="312" w:lineRule="auto"/>
              <w:jc w:val="center"/>
              <w:rPr>
                <w:b/>
                <w:highlight w:val="yellow"/>
                <w:rPrChange w:id="852" w:author="Audrey Ho" w:date="2025-11-11T11:26:00Z" w16du:dateUtc="2025-11-11T04:26:00Z">
                  <w:rPr>
                    <w:rFonts w:ascii="Times New Roman" w:hAnsi="Times New Roman" w:cs="Times New Roman"/>
                    <w:b/>
                    <w:sz w:val="24"/>
                    <w:szCs w:val="24"/>
                    <w:highlight w:val="yellow"/>
                  </w:rPr>
                </w:rPrChange>
              </w:rPr>
            </w:pPr>
          </w:p>
          <w:p w14:paraId="16FA74D7" w14:textId="77777777" w:rsidR="00B87D98" w:rsidRPr="007176E5" w:rsidRDefault="00B87D98" w:rsidP="005A3907">
            <w:pPr>
              <w:spacing w:line="312" w:lineRule="auto"/>
              <w:jc w:val="center"/>
              <w:rPr>
                <w:b/>
                <w:highlight w:val="yellow"/>
                <w:rPrChange w:id="853" w:author="Audrey Ho" w:date="2025-11-11T11:26:00Z" w16du:dateUtc="2025-11-11T04:26:00Z">
                  <w:rPr>
                    <w:rFonts w:ascii="Times New Roman" w:hAnsi="Times New Roman" w:cs="Times New Roman"/>
                    <w:b/>
                    <w:sz w:val="24"/>
                    <w:szCs w:val="24"/>
                    <w:highlight w:val="yellow"/>
                  </w:rPr>
                </w:rPrChange>
              </w:rPr>
            </w:pPr>
          </w:p>
          <w:p w14:paraId="21611A99" w14:textId="77777777" w:rsidR="00B87D98" w:rsidRPr="007176E5" w:rsidRDefault="00B87D98" w:rsidP="005A3907">
            <w:pPr>
              <w:spacing w:line="312" w:lineRule="auto"/>
              <w:jc w:val="center"/>
              <w:rPr>
                <w:b/>
                <w:rPrChange w:id="854" w:author="Audrey Ho" w:date="2025-11-11T11:26:00Z" w16du:dateUtc="2025-11-11T04:26:00Z">
                  <w:rPr>
                    <w:rFonts w:ascii="Times New Roman" w:hAnsi="Times New Roman" w:cs="Times New Roman"/>
                    <w:b/>
                    <w:sz w:val="24"/>
                    <w:szCs w:val="24"/>
                  </w:rPr>
                </w:rPrChange>
              </w:rPr>
            </w:pPr>
            <w:r w:rsidRPr="007176E5">
              <w:rPr>
                <w:b/>
                <w:rPrChange w:id="855" w:author="Audrey Ho" w:date="2025-11-11T11:26:00Z" w16du:dateUtc="2025-11-11T04:26:00Z">
                  <w:rPr>
                    <w:rFonts w:ascii="Times New Roman" w:hAnsi="Times New Roman" w:cs="Times New Roman"/>
                    <w:b/>
                    <w:sz w:val="24"/>
                    <w:szCs w:val="24"/>
                  </w:rPr>
                </w:rPrChange>
              </w:rPr>
              <w:t>Bởi:</w:t>
            </w:r>
          </w:p>
          <w:p w14:paraId="254625CB" w14:textId="77777777" w:rsidR="00B87D98" w:rsidRPr="007176E5" w:rsidRDefault="00B87D98" w:rsidP="005A3907">
            <w:pPr>
              <w:spacing w:line="312" w:lineRule="auto"/>
              <w:jc w:val="center"/>
              <w:rPr>
                <w:b/>
                <w:rPrChange w:id="856" w:author="Audrey Ho" w:date="2025-11-11T11:26:00Z" w16du:dateUtc="2025-11-11T04:26:00Z">
                  <w:rPr>
                    <w:rFonts w:ascii="Times New Roman" w:hAnsi="Times New Roman" w:cs="Times New Roman"/>
                    <w:b/>
                    <w:sz w:val="24"/>
                    <w:szCs w:val="24"/>
                  </w:rPr>
                </w:rPrChange>
              </w:rPr>
            </w:pPr>
            <w:r w:rsidRPr="007176E5">
              <w:rPr>
                <w:b/>
                <w:rPrChange w:id="857" w:author="Audrey Ho" w:date="2025-11-11T11:26:00Z" w16du:dateUtc="2025-11-11T04:26:00Z">
                  <w:rPr>
                    <w:rFonts w:ascii="Times New Roman" w:hAnsi="Times New Roman" w:cs="Times New Roman"/>
                    <w:b/>
                    <w:sz w:val="24"/>
                    <w:szCs w:val="24"/>
                  </w:rPr>
                </w:rPrChange>
              </w:rPr>
              <w:t>Ông Nguyễn Ngọc Triều Vỹ</w:t>
            </w:r>
          </w:p>
          <w:p w14:paraId="0F2497CB" w14:textId="77777777" w:rsidR="00B87D98" w:rsidRPr="007176E5" w:rsidRDefault="00B87D98" w:rsidP="005A3907">
            <w:pPr>
              <w:spacing w:line="312" w:lineRule="auto"/>
              <w:jc w:val="center"/>
              <w:rPr>
                <w:b/>
                <w:lang w:val="vi-VN"/>
                <w:rPrChange w:id="858" w:author="Audrey Ho" w:date="2025-11-11T11:26:00Z" w16du:dateUtc="2025-11-11T04:26:00Z">
                  <w:rPr>
                    <w:rFonts w:ascii="Times New Roman" w:hAnsi="Times New Roman" w:cs="Times New Roman"/>
                    <w:b/>
                    <w:sz w:val="24"/>
                    <w:szCs w:val="24"/>
                    <w:lang w:val="vi-VN"/>
                  </w:rPr>
                </w:rPrChange>
              </w:rPr>
            </w:pPr>
            <w:r w:rsidRPr="007176E5">
              <w:rPr>
                <w:b/>
                <w:rPrChange w:id="859" w:author="Audrey Ho" w:date="2025-11-11T11:26:00Z" w16du:dateUtc="2025-11-11T04:26:00Z">
                  <w:rPr>
                    <w:rFonts w:ascii="Times New Roman" w:hAnsi="Times New Roman" w:cs="Times New Roman"/>
                    <w:b/>
                    <w:sz w:val="24"/>
                    <w:szCs w:val="24"/>
                  </w:rPr>
                </w:rPrChange>
              </w:rPr>
              <w:t>Chức vụ: Giám</w:t>
            </w:r>
            <w:r w:rsidRPr="007176E5">
              <w:rPr>
                <w:b/>
                <w:lang w:val="vi-VN"/>
                <w:rPrChange w:id="860" w:author="Audrey Ho" w:date="2025-11-11T11:26:00Z" w16du:dateUtc="2025-11-11T04:26:00Z">
                  <w:rPr>
                    <w:rFonts w:ascii="Times New Roman" w:hAnsi="Times New Roman" w:cs="Times New Roman"/>
                    <w:b/>
                    <w:sz w:val="24"/>
                    <w:szCs w:val="24"/>
                    <w:lang w:val="vi-VN"/>
                  </w:rPr>
                </w:rPrChange>
              </w:rPr>
              <w:t xml:space="preserve"> đốc</w:t>
            </w:r>
          </w:p>
        </w:tc>
        <w:tc>
          <w:tcPr>
            <w:tcW w:w="4465" w:type="dxa"/>
          </w:tcPr>
          <w:p w14:paraId="09DFFF52" w14:textId="77777777" w:rsidR="00B87D98" w:rsidRPr="007176E5" w:rsidRDefault="00B87D98" w:rsidP="005A3907">
            <w:pPr>
              <w:spacing w:line="312" w:lineRule="auto"/>
              <w:jc w:val="center"/>
              <w:rPr>
                <w:b/>
                <w:rPrChange w:id="861" w:author="Audrey Ho" w:date="2025-11-11T11:26:00Z" w16du:dateUtc="2025-11-11T04:26:00Z">
                  <w:rPr>
                    <w:rFonts w:ascii="Times New Roman" w:hAnsi="Times New Roman" w:cs="Times New Roman"/>
                    <w:b/>
                    <w:sz w:val="24"/>
                    <w:szCs w:val="24"/>
                  </w:rPr>
                </w:rPrChange>
              </w:rPr>
            </w:pPr>
            <w:r w:rsidRPr="007176E5">
              <w:rPr>
                <w:b/>
                <w:bCs/>
                <w:rPrChange w:id="862" w:author="Audrey Ho" w:date="2025-11-11T11:26:00Z" w16du:dateUtc="2025-11-11T04:26:00Z">
                  <w:rPr>
                    <w:rFonts w:ascii="Times New Roman" w:hAnsi="Times New Roman" w:cs="Times New Roman"/>
                    <w:b/>
                    <w:bCs/>
                    <w:sz w:val="24"/>
                    <w:szCs w:val="24"/>
                  </w:rPr>
                </w:rPrChange>
              </w:rPr>
              <w:lastRenderedPageBreak/>
              <w:t>CÔNG TY TNHH CÔNG NGHỆ NEWNOVA</w:t>
            </w:r>
            <w:r w:rsidRPr="007176E5">
              <w:rPr>
                <w:b/>
                <w:rPrChange w:id="863" w:author="Audrey Ho" w:date="2025-11-11T11:26:00Z" w16du:dateUtc="2025-11-11T04:26:00Z">
                  <w:rPr>
                    <w:rFonts w:ascii="Times New Roman" w:hAnsi="Times New Roman" w:cs="Times New Roman"/>
                    <w:b/>
                    <w:sz w:val="24"/>
                    <w:szCs w:val="24"/>
                  </w:rPr>
                </w:rPrChange>
              </w:rPr>
              <w:t> </w:t>
            </w:r>
          </w:p>
          <w:p w14:paraId="7152A595" w14:textId="77777777" w:rsidR="00B87D98" w:rsidRPr="007176E5" w:rsidRDefault="00B87D98" w:rsidP="005A3907">
            <w:pPr>
              <w:spacing w:line="312" w:lineRule="auto"/>
              <w:jc w:val="center"/>
              <w:rPr>
                <w:b/>
                <w:rPrChange w:id="864" w:author="Audrey Ho" w:date="2025-11-11T11:26:00Z" w16du:dateUtc="2025-11-11T04:26:00Z">
                  <w:rPr>
                    <w:rFonts w:ascii="Times New Roman" w:hAnsi="Times New Roman" w:cs="Times New Roman"/>
                    <w:b/>
                    <w:sz w:val="24"/>
                    <w:szCs w:val="24"/>
                  </w:rPr>
                </w:rPrChange>
              </w:rPr>
            </w:pPr>
          </w:p>
          <w:p w14:paraId="0AA73932" w14:textId="77777777" w:rsidR="00B87D98" w:rsidRPr="007176E5" w:rsidRDefault="00B87D98" w:rsidP="005A3907">
            <w:pPr>
              <w:spacing w:line="312" w:lineRule="auto"/>
              <w:jc w:val="center"/>
              <w:rPr>
                <w:b/>
                <w:bCs/>
                <w:rPrChange w:id="865" w:author="Audrey Ho" w:date="2025-11-11T11:26:00Z" w16du:dateUtc="2025-11-11T04:26:00Z">
                  <w:rPr>
                    <w:rFonts w:ascii="Times New Roman" w:hAnsi="Times New Roman" w:cs="Times New Roman"/>
                    <w:b/>
                    <w:bCs/>
                    <w:sz w:val="24"/>
                    <w:szCs w:val="24"/>
                  </w:rPr>
                </w:rPrChange>
              </w:rPr>
            </w:pPr>
          </w:p>
          <w:p w14:paraId="4C49F493" w14:textId="77777777" w:rsidR="00B87D98" w:rsidRPr="007176E5" w:rsidRDefault="00B87D98" w:rsidP="005A3907">
            <w:pPr>
              <w:spacing w:line="312" w:lineRule="auto"/>
              <w:jc w:val="center"/>
              <w:rPr>
                <w:b/>
                <w:bCs/>
                <w:rPrChange w:id="866" w:author="Audrey Ho" w:date="2025-11-11T11:26:00Z" w16du:dateUtc="2025-11-11T04:26:00Z">
                  <w:rPr>
                    <w:rFonts w:ascii="Times New Roman" w:hAnsi="Times New Roman" w:cs="Times New Roman"/>
                    <w:b/>
                    <w:bCs/>
                    <w:sz w:val="24"/>
                    <w:szCs w:val="24"/>
                  </w:rPr>
                </w:rPrChange>
              </w:rPr>
            </w:pPr>
          </w:p>
          <w:p w14:paraId="4C389B32" w14:textId="77777777" w:rsidR="00B87D98" w:rsidRPr="007176E5" w:rsidRDefault="00B87D98" w:rsidP="005A3907">
            <w:pPr>
              <w:spacing w:line="312" w:lineRule="auto"/>
              <w:jc w:val="center"/>
              <w:rPr>
                <w:b/>
                <w:bCs/>
                <w:rPrChange w:id="867" w:author="Audrey Ho" w:date="2025-11-11T11:26:00Z" w16du:dateUtc="2025-11-11T04:26:00Z">
                  <w:rPr>
                    <w:rFonts w:ascii="Times New Roman" w:hAnsi="Times New Roman" w:cs="Times New Roman"/>
                    <w:b/>
                    <w:bCs/>
                    <w:sz w:val="24"/>
                    <w:szCs w:val="24"/>
                  </w:rPr>
                </w:rPrChange>
              </w:rPr>
            </w:pPr>
          </w:p>
          <w:p w14:paraId="32A6A74E" w14:textId="77777777" w:rsidR="00B87D98" w:rsidRPr="007176E5" w:rsidRDefault="00B87D98" w:rsidP="005A3907">
            <w:pPr>
              <w:spacing w:line="312" w:lineRule="auto"/>
              <w:jc w:val="center"/>
              <w:rPr>
                <w:b/>
                <w:rPrChange w:id="868" w:author="Audrey Ho" w:date="2025-11-11T11:26:00Z" w16du:dateUtc="2025-11-11T04:26:00Z">
                  <w:rPr>
                    <w:rFonts w:ascii="Times New Roman" w:hAnsi="Times New Roman" w:cs="Times New Roman"/>
                    <w:b/>
                    <w:sz w:val="24"/>
                    <w:szCs w:val="24"/>
                  </w:rPr>
                </w:rPrChange>
              </w:rPr>
            </w:pPr>
          </w:p>
          <w:p w14:paraId="3E6D2285" w14:textId="77777777" w:rsidR="00B87D98" w:rsidRPr="007176E5" w:rsidRDefault="00B87D98" w:rsidP="005A3907">
            <w:pPr>
              <w:spacing w:line="312" w:lineRule="auto"/>
              <w:jc w:val="center"/>
              <w:rPr>
                <w:b/>
                <w:rPrChange w:id="869" w:author="Audrey Ho" w:date="2025-11-11T11:26:00Z" w16du:dateUtc="2025-11-11T04:26:00Z">
                  <w:rPr>
                    <w:rFonts w:ascii="Times New Roman" w:hAnsi="Times New Roman" w:cs="Times New Roman"/>
                    <w:b/>
                    <w:sz w:val="24"/>
                    <w:szCs w:val="24"/>
                  </w:rPr>
                </w:rPrChange>
              </w:rPr>
            </w:pPr>
            <w:r w:rsidRPr="007176E5">
              <w:rPr>
                <w:b/>
                <w:rPrChange w:id="870" w:author="Audrey Ho" w:date="2025-11-11T11:26:00Z" w16du:dateUtc="2025-11-11T04:26:00Z">
                  <w:rPr>
                    <w:rFonts w:ascii="Times New Roman" w:hAnsi="Times New Roman" w:cs="Times New Roman"/>
                    <w:b/>
                    <w:sz w:val="24"/>
                    <w:szCs w:val="24"/>
                  </w:rPr>
                </w:rPrChange>
              </w:rPr>
              <w:t>Bởi:</w:t>
            </w:r>
          </w:p>
          <w:p w14:paraId="7BD21138" w14:textId="77777777" w:rsidR="00B87D98" w:rsidRPr="007176E5" w:rsidRDefault="00B87D98" w:rsidP="005A3907">
            <w:pPr>
              <w:spacing w:line="312" w:lineRule="auto"/>
              <w:jc w:val="center"/>
              <w:rPr>
                <w:b/>
                <w:lang w:val="vi-VN"/>
                <w:rPrChange w:id="871" w:author="Audrey Ho" w:date="2025-11-11T11:26:00Z" w16du:dateUtc="2025-11-11T04:26:00Z">
                  <w:rPr>
                    <w:rFonts w:ascii="Times New Roman" w:hAnsi="Times New Roman" w:cs="Times New Roman"/>
                    <w:b/>
                    <w:sz w:val="24"/>
                    <w:szCs w:val="24"/>
                    <w:lang w:val="vi-VN"/>
                  </w:rPr>
                </w:rPrChange>
              </w:rPr>
            </w:pPr>
            <w:r w:rsidRPr="007176E5">
              <w:rPr>
                <w:b/>
                <w:rPrChange w:id="872" w:author="Audrey Ho" w:date="2025-11-11T11:26:00Z" w16du:dateUtc="2025-11-11T04:26:00Z">
                  <w:rPr>
                    <w:rFonts w:ascii="Times New Roman" w:hAnsi="Times New Roman" w:cs="Times New Roman"/>
                    <w:b/>
                    <w:sz w:val="24"/>
                    <w:szCs w:val="24"/>
                  </w:rPr>
                </w:rPrChange>
              </w:rPr>
              <w:t>Ông Nguyễn Đình Nguyên</w:t>
            </w:r>
          </w:p>
          <w:p w14:paraId="44EB876E" w14:textId="77777777" w:rsidR="00B87D98" w:rsidRPr="007176E5" w:rsidRDefault="00B87D98" w:rsidP="005A3907">
            <w:pPr>
              <w:tabs>
                <w:tab w:val="right" w:pos="4320"/>
              </w:tabs>
              <w:spacing w:line="312" w:lineRule="auto"/>
              <w:jc w:val="center"/>
              <w:rPr>
                <w:b/>
                <w:rPrChange w:id="873" w:author="Audrey Ho" w:date="2025-11-11T11:26:00Z" w16du:dateUtc="2025-11-11T04:26:00Z">
                  <w:rPr>
                    <w:rFonts w:ascii="Times New Roman" w:hAnsi="Times New Roman" w:cs="Times New Roman"/>
                    <w:b/>
                    <w:sz w:val="24"/>
                    <w:szCs w:val="24"/>
                  </w:rPr>
                </w:rPrChange>
              </w:rPr>
            </w:pPr>
            <w:r w:rsidRPr="007176E5">
              <w:rPr>
                <w:b/>
                <w:rPrChange w:id="874" w:author="Audrey Ho" w:date="2025-11-11T11:26:00Z" w16du:dateUtc="2025-11-11T04:26:00Z">
                  <w:rPr>
                    <w:rFonts w:ascii="Times New Roman" w:hAnsi="Times New Roman" w:cs="Times New Roman"/>
                    <w:b/>
                    <w:sz w:val="24"/>
                    <w:szCs w:val="24"/>
                  </w:rPr>
                </w:rPrChange>
              </w:rPr>
              <w:t>Chức vụ: Giám đốc</w:t>
            </w:r>
          </w:p>
        </w:tc>
      </w:tr>
    </w:tbl>
    <w:p w14:paraId="63E88073" w14:textId="77777777" w:rsidR="00B87D98" w:rsidRPr="007176E5" w:rsidRDefault="00B87D98" w:rsidP="00B87D98">
      <w:pPr>
        <w:spacing w:after="240"/>
        <w:rPr>
          <w:rFonts w:eastAsia="Roboto"/>
          <w:rPrChange w:id="875" w:author="Audrey Ho" w:date="2025-11-11T11:26:00Z" w16du:dateUtc="2025-11-11T04:26:00Z">
            <w:rPr>
              <w:rFonts w:ascii="Times New Roman" w:eastAsia="Roboto" w:hAnsi="Times New Roman" w:cs="Times New Roman"/>
              <w:sz w:val="24"/>
              <w:szCs w:val="24"/>
            </w:rPr>
          </w:rPrChange>
        </w:rPr>
      </w:pPr>
    </w:p>
    <w:sectPr w:rsidR="00B87D98" w:rsidRPr="007176E5">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7" w:author="Audrey Ho" w:date="2025-11-10T16:20:00Z" w:initials="AH">
    <w:p w14:paraId="5E68FB98" w14:textId="3217674D" w:rsidR="00FD1DC9" w:rsidRDefault="00FD1DC9">
      <w:pPr>
        <w:pStyle w:val="CommentText"/>
      </w:pPr>
      <w:r>
        <w:rPr>
          <w:rStyle w:val="CommentReference"/>
        </w:rPr>
        <w:annotationRef/>
      </w:r>
      <w:r>
        <w:t xml:space="preserve">Hi anh Vỹ, em đưa thông tin về Phạm vi công việc theo như trong Kế hoạch triển khai vào dự án và YCCC để đảm bảo hai bên cùng hướng đến kết </w:t>
      </w:r>
      <w:r w:rsidR="00A373C7">
        <w:t xml:space="preserve">quả </w:t>
      </w:r>
      <w:r>
        <w:t>cho bản MVP.</w:t>
      </w:r>
    </w:p>
  </w:comment>
  <w:comment w:id="136" w:author="Audrey Ho" w:date="2025-11-11T13:08:00Z" w:initials="AH">
    <w:p w14:paraId="27262E43" w14:textId="7EC98246" w:rsidR="00A350A2" w:rsidRDefault="00A350A2">
      <w:pPr>
        <w:pStyle w:val="CommentText"/>
      </w:pPr>
      <w:r>
        <w:rPr>
          <w:rStyle w:val="CommentReference"/>
        </w:rPr>
        <w:annotationRef/>
      </w:r>
    </w:p>
  </w:comment>
  <w:comment w:id="613" w:author="Audrey Ho" w:date="2025-11-10T17:27:00Z" w:initials="AH">
    <w:p w14:paraId="0B7E89A4" w14:textId="49C7675A" w:rsidR="00A373C7" w:rsidRDefault="00A373C7" w:rsidP="00A373C7">
      <w:pPr>
        <w:pStyle w:val="p1"/>
      </w:pPr>
      <w:r>
        <w:rPr>
          <w:rStyle w:val="CommentReference"/>
        </w:rPr>
        <w:annotationRef/>
      </w:r>
      <w:r>
        <w:rPr>
          <w:b/>
          <w:bCs/>
        </w:rPr>
        <w:t>Sau khi kết thúc Giai đoạn 1</w:t>
      </w:r>
      <w:r>
        <w:rPr>
          <w:rStyle w:val="s1"/>
        </w:rPr>
        <w:t xml:space="preserve">, hai bên sẽ </w:t>
      </w:r>
      <w:r>
        <w:rPr>
          <w:b/>
          <w:bCs/>
        </w:rPr>
        <w:t>tổ chức một buổi đánh giá (checkpoint)</w:t>
      </w:r>
      <w:r>
        <w:rPr>
          <w:rStyle w:val="s1"/>
        </w:rPr>
        <w:t xml:space="preserve"> để đảm bảo </w:t>
      </w:r>
      <w:r>
        <w:rPr>
          <w:b/>
          <w:bCs/>
        </w:rPr>
        <w:t>kế hoạch triển khai đang đi đúng hướng</w:t>
      </w:r>
      <w:r>
        <w:rPr>
          <w:rStyle w:val="s1"/>
        </w:rPr>
        <w:t xml:space="preserve">. Trong trường hợp có </w:t>
      </w:r>
      <w:r>
        <w:rPr>
          <w:b/>
          <w:bCs/>
        </w:rPr>
        <w:t>bất kỳ thay đổi nào về cơ cấu nhân sự</w:t>
      </w:r>
      <w:r>
        <w:rPr>
          <w:rStyle w:val="s1"/>
        </w:rPr>
        <w:t xml:space="preserve">, Vinova sẽ </w:t>
      </w:r>
      <w:r>
        <w:rPr>
          <w:b/>
          <w:bCs/>
        </w:rPr>
        <w:t>thông báo ngay cho anh Vỹ</w:t>
      </w:r>
      <w:r>
        <w:rPr>
          <w:rStyle w:val="s1"/>
        </w:rPr>
        <w:t xml:space="preserve"> để cùng thống nhất trước khi thực hiện.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68FB98" w15:done="0"/>
  <w15:commentEx w15:paraId="27262E43" w15:done="0"/>
  <w15:commentEx w15:paraId="0B7E89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17DF8E5" w16cex:dateUtc="2025-11-10T09:20:00Z"/>
  <w16cex:commentExtensible w16cex:durableId="7B586CFD" w16cex:dateUtc="2025-11-11T06:08:00Z"/>
  <w16cex:commentExtensible w16cex:durableId="6C06D458" w16cex:dateUtc="2025-11-10T1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68FB98" w16cid:durableId="517DF8E5"/>
  <w16cid:commentId w16cid:paraId="27262E43" w16cid:durableId="7B586CFD"/>
  <w16cid:commentId w16cid:paraId="0B7E89A4" w16cid:durableId="6C06D458"/>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FF2D4CB-4566-DA48-8C72-36E1B9B06CFC}"/>
    <w:embedBold r:id="rId2" w:fontKey="{7CBA352F-3913-2942-BF59-976A30499AB1}"/>
    <w:embedItalic r:id="rId3" w:fontKey="{4DB102E9-E3CF-D448-A9C8-51EB847619F4}"/>
    <w:embedBoldItalic r:id="rId4" w:fontKey="{4BED3DD7-A84A-A14C-B35D-966A3BC31538}"/>
  </w:font>
  <w:font w:name="Courier New">
    <w:panose1 w:val="02070309020205020404"/>
    <w:charset w:val="00"/>
    <w:family w:val="modern"/>
    <w:pitch w:val="fixed"/>
    <w:sig w:usb0="E0002EFF" w:usb1="C0007843" w:usb2="00000009" w:usb3="00000000" w:csb0="000001FF" w:csb1="00000000"/>
    <w:embedRegular r:id="rId5" w:fontKey="{2635F182-DC0A-464E-9243-2E00E2D1AAA9}"/>
  </w:font>
  <w:font w:name="Times New Roman">
    <w:panose1 w:val="02020603050405020304"/>
    <w:charset w:val="00"/>
    <w:family w:val="roman"/>
    <w:pitch w:val="variable"/>
    <w:sig w:usb0="E0002EFF" w:usb1="C000785B" w:usb2="00000009" w:usb3="00000000" w:csb0="000001FF" w:csb1="00000000"/>
    <w:embedRegular r:id="rId6" w:fontKey="{00CEE4F6-8664-8945-A791-8DE83AA4EB50}"/>
    <w:embedBold r:id="rId7" w:fontKey="{233BC094-FB53-0746-95B5-ADDD155337F7}"/>
    <w:embedItalic r:id="rId8" w:fontKey="{FE625960-32D5-754A-A904-620537D5FC62}"/>
    <w:embedBoldItalic r:id="rId9" w:fontKey="{285444C7-9101-3840-8C31-4A876C0A3028}"/>
  </w:font>
  <w:font w:name="Wingdings">
    <w:panose1 w:val="05000000000000000000"/>
    <w:charset w:val="4D"/>
    <w:family w:val="decorative"/>
    <w:pitch w:val="variable"/>
    <w:sig w:usb0="00000003" w:usb1="00000000" w:usb2="00000000" w:usb3="00000000" w:csb0="80000001" w:csb1="00000000"/>
    <w:embedRegular r:id="rId10" w:fontKey="{4B478A69-ABF6-5645-A82D-A87DED78B998}"/>
  </w:font>
  <w:font w:name="Symbol">
    <w:panose1 w:val="05050102010706020507"/>
    <w:charset w:val="02"/>
    <w:family w:val="decorative"/>
    <w:pitch w:val="variable"/>
    <w:sig w:usb0="00000003" w:usb1="10000000" w:usb2="00000000" w:usb3="00000000" w:csb0="80000001" w:csb1="00000000"/>
    <w:embedRegular r:id="rId11" w:fontKey="{E32217B2-D04E-0C43-BB1C-9B80B4204CB1}"/>
  </w:font>
  <w:font w:name="Roboto">
    <w:panose1 w:val="02000000000000000000"/>
    <w:charset w:val="00"/>
    <w:family w:val="auto"/>
    <w:pitch w:val="variable"/>
    <w:sig w:usb0="E0000AFF" w:usb1="5000217F" w:usb2="00000021" w:usb3="00000000" w:csb0="0000019F" w:csb1="00000000"/>
    <w:embedRegular r:id="rId12" w:fontKey="{C551CFEE-F0C8-D94F-A6B3-9684808995E4}"/>
    <w:embedBold r:id="rId13" w:fontKey="{2AC1DB50-F76C-954A-9459-342C8415DDC9}"/>
    <w:embedItalic r:id="rId14" w:fontKey="{0056861C-31C9-DA4C-B084-C8AF3136C881}"/>
  </w:font>
  <w:font w:name="Aptos">
    <w:panose1 w:val="020B0004020202020204"/>
    <w:charset w:val="00"/>
    <w:family w:val="swiss"/>
    <w:pitch w:val="variable"/>
    <w:sig w:usb0="20000287" w:usb1="00000003" w:usb2="00000000" w:usb3="00000000" w:csb0="0000019F" w:csb1="00000000"/>
    <w:embedRegular r:id="rId15" w:fontKey="{F825E2DB-010B-4E4E-ABC3-9BB3175B981D}"/>
    <w:embedBold r:id="rId16" w:fontKey="{F7E75593-DD0E-CA4A-9C80-BEFE7B5C7B36}"/>
  </w:font>
  <w:font w:name="Andika">
    <w:altName w:val="Calibri"/>
    <w:charset w:val="00"/>
    <w:family w:val="auto"/>
    <w:pitch w:val="default"/>
    <w:embedRegular r:id="rId17" w:fontKey="{D2A8F11B-6665-5B49-8AE0-24532DF3B94E}"/>
    <w:embedBold r:id="rId18" w:fontKey="{ECC76098-5791-7B44-9AFA-99AD39957FD6}"/>
  </w:font>
  <w:font w:name="Calibri">
    <w:panose1 w:val="020F0502020204030204"/>
    <w:charset w:val="00"/>
    <w:family w:val="swiss"/>
    <w:pitch w:val="variable"/>
    <w:sig w:usb0="E4002EFF" w:usb1="C000247B" w:usb2="00000009" w:usb3="00000000" w:csb0="000001FF" w:csb1="00000000"/>
    <w:embedRegular r:id="rId19" w:fontKey="{243B46D4-9207-7549-B34A-06E50A870ABC}"/>
  </w:font>
  <w:font w:name="Cambria">
    <w:panose1 w:val="02040503050406030204"/>
    <w:charset w:val="00"/>
    <w:family w:val="roman"/>
    <w:pitch w:val="variable"/>
    <w:sig w:usb0="E00002FF" w:usb1="400004FF" w:usb2="00000000" w:usb3="00000000" w:csb0="0000019F" w:csb1="00000000"/>
    <w:embedRegular r:id="rId20" w:fontKey="{57C32827-FCD5-C940-B908-8468C608788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D65915"/>
    <w:multiLevelType w:val="hybridMultilevel"/>
    <w:tmpl w:val="80AA9C60"/>
    <w:lvl w:ilvl="0" w:tplc="E23CDA94">
      <w:start w:val="2"/>
      <w:numFmt w:val="bullet"/>
      <w:lvlText w:val="-"/>
      <w:lvlJc w:val="left"/>
      <w:pPr>
        <w:ind w:left="180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121E78"/>
    <w:multiLevelType w:val="hybridMultilevel"/>
    <w:tmpl w:val="19D41B64"/>
    <w:lvl w:ilvl="0" w:tplc="E23CDA94">
      <w:start w:val="2"/>
      <w:numFmt w:val="bullet"/>
      <w:lvlText w:val="-"/>
      <w:lvlJc w:val="left"/>
      <w:pPr>
        <w:ind w:left="1080" w:hanging="360"/>
      </w:pPr>
      <w:rPr>
        <w:rFonts w:ascii="Arial" w:eastAsia="Arial"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3197783"/>
    <w:multiLevelType w:val="hybridMultilevel"/>
    <w:tmpl w:val="39AE48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3D9451B"/>
    <w:multiLevelType w:val="multilevel"/>
    <w:tmpl w:val="BE50836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4281804"/>
    <w:multiLevelType w:val="multilevel"/>
    <w:tmpl w:val="67661060"/>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39885083"/>
    <w:multiLevelType w:val="hybridMultilevel"/>
    <w:tmpl w:val="F844E4B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3EDE00F4"/>
    <w:multiLevelType w:val="hybridMultilevel"/>
    <w:tmpl w:val="EC228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6536ED9"/>
    <w:multiLevelType w:val="hybridMultilevel"/>
    <w:tmpl w:val="AE8CD0BE"/>
    <w:lvl w:ilvl="0" w:tplc="04090001">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8" w15:restartNumberingAfterBreak="0">
    <w:nsid w:val="64612397"/>
    <w:multiLevelType w:val="multilevel"/>
    <w:tmpl w:val="08DC3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70311F"/>
    <w:multiLevelType w:val="multilevel"/>
    <w:tmpl w:val="67661060"/>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990188F"/>
    <w:multiLevelType w:val="multilevel"/>
    <w:tmpl w:val="99B4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B5D2D95"/>
    <w:multiLevelType w:val="multilevel"/>
    <w:tmpl w:val="B532E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E08009B"/>
    <w:multiLevelType w:val="hybridMultilevel"/>
    <w:tmpl w:val="CA12CF4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71F63515"/>
    <w:multiLevelType w:val="hybridMultilevel"/>
    <w:tmpl w:val="643CE5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68B0F69"/>
    <w:multiLevelType w:val="multilevel"/>
    <w:tmpl w:val="A14C8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0E31BC"/>
    <w:multiLevelType w:val="multilevel"/>
    <w:tmpl w:val="468A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4254414">
    <w:abstractNumId w:val="11"/>
  </w:num>
  <w:num w:numId="2" w16cid:durableId="1144348452">
    <w:abstractNumId w:val="10"/>
  </w:num>
  <w:num w:numId="3" w16cid:durableId="762189877">
    <w:abstractNumId w:val="3"/>
  </w:num>
  <w:num w:numId="4" w16cid:durableId="1011563928">
    <w:abstractNumId w:val="9"/>
  </w:num>
  <w:num w:numId="5" w16cid:durableId="1486431338">
    <w:abstractNumId w:val="4"/>
  </w:num>
  <w:num w:numId="6" w16cid:durableId="1996447792">
    <w:abstractNumId w:val="12"/>
  </w:num>
  <w:num w:numId="7" w16cid:durableId="1546796420">
    <w:abstractNumId w:val="2"/>
  </w:num>
  <w:num w:numId="8" w16cid:durableId="1961302088">
    <w:abstractNumId w:val="6"/>
  </w:num>
  <w:num w:numId="9" w16cid:durableId="560217460">
    <w:abstractNumId w:val="7"/>
  </w:num>
  <w:num w:numId="10" w16cid:durableId="1816601137">
    <w:abstractNumId w:val="13"/>
  </w:num>
  <w:num w:numId="11" w16cid:durableId="1645575774">
    <w:abstractNumId w:val="15"/>
  </w:num>
  <w:num w:numId="12" w16cid:durableId="1996060826">
    <w:abstractNumId w:val="14"/>
  </w:num>
  <w:num w:numId="13" w16cid:durableId="1045058438">
    <w:abstractNumId w:val="8"/>
  </w:num>
  <w:num w:numId="14" w16cid:durableId="972099637">
    <w:abstractNumId w:val="1"/>
  </w:num>
  <w:num w:numId="15" w16cid:durableId="1388644282">
    <w:abstractNumId w:val="0"/>
  </w:num>
  <w:num w:numId="16" w16cid:durableId="1843158785">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udrey Ho">
    <w15:presenceInfo w15:providerId="AD" w15:userId="S::audrey@vinova.sg::2a209bf4-e32b-4cd3-a7fb-d40a28e544f8"/>
  </w15:person>
  <w15:person w15:author="Helen Doan">
    <w15:presenceInfo w15:providerId="AD" w15:userId="S::helen@vinova.sg::ddb1312c-4d5f-49f2-9282-a2c0ca57c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hideSpellingErrors/>
  <w:hideGrammatical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86"/>
    <w:rsid w:val="00002286"/>
    <w:rsid w:val="000C4286"/>
    <w:rsid w:val="00191B78"/>
    <w:rsid w:val="002733BC"/>
    <w:rsid w:val="003301B0"/>
    <w:rsid w:val="00551112"/>
    <w:rsid w:val="00647283"/>
    <w:rsid w:val="007176E5"/>
    <w:rsid w:val="00837DC6"/>
    <w:rsid w:val="00A350A2"/>
    <w:rsid w:val="00A373C7"/>
    <w:rsid w:val="00A60685"/>
    <w:rsid w:val="00B87D98"/>
    <w:rsid w:val="00BC6471"/>
    <w:rsid w:val="00D94E77"/>
    <w:rsid w:val="00DA3516"/>
    <w:rsid w:val="00F126C9"/>
    <w:rsid w:val="00FD1DC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134E16"/>
  <w15:docId w15:val="{67589F3C-941A-EA4C-B94A-0E3174863A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paragraph" w:styleId="Revision">
    <w:name w:val="Revision"/>
    <w:hidden/>
    <w:uiPriority w:val="99"/>
    <w:semiHidden/>
    <w:rsid w:val="00FD1DC9"/>
    <w:pPr>
      <w:spacing w:line="240" w:lineRule="auto"/>
    </w:pPr>
  </w:style>
  <w:style w:type="character" w:styleId="CommentReference">
    <w:name w:val="annotation reference"/>
    <w:basedOn w:val="DefaultParagraphFont"/>
    <w:uiPriority w:val="99"/>
    <w:semiHidden/>
    <w:unhideWhenUsed/>
    <w:rsid w:val="00FD1DC9"/>
    <w:rPr>
      <w:sz w:val="16"/>
      <w:szCs w:val="16"/>
    </w:rPr>
  </w:style>
  <w:style w:type="paragraph" w:styleId="CommentText">
    <w:name w:val="annotation text"/>
    <w:basedOn w:val="Normal"/>
    <w:link w:val="CommentTextChar"/>
    <w:uiPriority w:val="99"/>
    <w:semiHidden/>
    <w:unhideWhenUsed/>
    <w:rsid w:val="00FD1DC9"/>
    <w:pPr>
      <w:spacing w:line="240" w:lineRule="auto"/>
    </w:pPr>
    <w:rPr>
      <w:sz w:val="20"/>
      <w:szCs w:val="20"/>
    </w:rPr>
  </w:style>
  <w:style w:type="character" w:customStyle="1" w:styleId="CommentTextChar">
    <w:name w:val="Comment Text Char"/>
    <w:basedOn w:val="DefaultParagraphFont"/>
    <w:link w:val="CommentText"/>
    <w:uiPriority w:val="99"/>
    <w:semiHidden/>
    <w:rsid w:val="00FD1DC9"/>
    <w:rPr>
      <w:sz w:val="20"/>
      <w:szCs w:val="20"/>
    </w:rPr>
  </w:style>
  <w:style w:type="paragraph" w:styleId="CommentSubject">
    <w:name w:val="annotation subject"/>
    <w:basedOn w:val="CommentText"/>
    <w:next w:val="CommentText"/>
    <w:link w:val="CommentSubjectChar"/>
    <w:uiPriority w:val="99"/>
    <w:semiHidden/>
    <w:unhideWhenUsed/>
    <w:rsid w:val="00FD1DC9"/>
    <w:rPr>
      <w:b/>
      <w:bCs/>
    </w:rPr>
  </w:style>
  <w:style w:type="character" w:customStyle="1" w:styleId="CommentSubjectChar">
    <w:name w:val="Comment Subject Char"/>
    <w:basedOn w:val="CommentTextChar"/>
    <w:link w:val="CommentSubject"/>
    <w:uiPriority w:val="99"/>
    <w:semiHidden/>
    <w:rsid w:val="00FD1DC9"/>
    <w:rPr>
      <w:b/>
      <w:bCs/>
      <w:sz w:val="20"/>
      <w:szCs w:val="20"/>
    </w:rPr>
  </w:style>
  <w:style w:type="paragraph" w:styleId="ListParagraph">
    <w:name w:val="List Paragraph"/>
    <w:basedOn w:val="Normal"/>
    <w:uiPriority w:val="34"/>
    <w:qFormat/>
    <w:rsid w:val="00FD1DC9"/>
    <w:pPr>
      <w:ind w:left="720"/>
      <w:contextualSpacing/>
    </w:pPr>
  </w:style>
  <w:style w:type="paragraph" w:customStyle="1" w:styleId="paragraph">
    <w:name w:val="paragraph"/>
    <w:basedOn w:val="Normal"/>
    <w:rsid w:val="00FD1DC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FD1DC9"/>
  </w:style>
  <w:style w:type="character" w:customStyle="1" w:styleId="scxp106420117">
    <w:name w:val="scxp106420117"/>
    <w:basedOn w:val="DefaultParagraphFont"/>
    <w:rsid w:val="00FD1DC9"/>
  </w:style>
  <w:style w:type="character" w:customStyle="1" w:styleId="eop">
    <w:name w:val="eop"/>
    <w:basedOn w:val="DefaultParagraphFont"/>
    <w:rsid w:val="00FD1DC9"/>
  </w:style>
  <w:style w:type="paragraph" w:customStyle="1" w:styleId="p1">
    <w:name w:val="p1"/>
    <w:basedOn w:val="Normal"/>
    <w:rsid w:val="00A373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A373C7"/>
  </w:style>
  <w:style w:type="character" w:customStyle="1" w:styleId="scxp66489448">
    <w:name w:val="scxp66489448"/>
    <w:basedOn w:val="DefaultParagraphFont"/>
    <w:rsid w:val="007176E5"/>
  </w:style>
  <w:style w:type="character" w:customStyle="1" w:styleId="textrun">
    <w:name w:val="textrun"/>
    <w:basedOn w:val="DefaultParagraphFont"/>
    <w:rsid w:val="007176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microsoft.com/office/2011/relationships/people" Target="peop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jpeg"/><Relationship Id="rId5" Type="http://schemas.openxmlformats.org/officeDocument/2006/relationships/comments" Target="comments.xml"/><Relationship Id="rId10" Type="http://schemas.openxmlformats.org/officeDocument/2006/relationships/image" Target="media/image2.jpeg"/><Relationship Id="rId4" Type="http://schemas.openxmlformats.org/officeDocument/2006/relationships/webSettings" Target="webSettings.xml"/><Relationship Id="rId9" Type="http://schemas.openxmlformats.org/officeDocument/2006/relationships/image" Target="media/image1.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1284</Words>
  <Characters>7325</Characters>
  <Application>Microsoft Office Word</Application>
  <DocSecurity>0</DocSecurity>
  <Lines>61</Lines>
  <Paragraphs>17</Paragraphs>
  <ScaleCrop>false</ScaleCrop>
  <Company/>
  <LinksUpToDate>false</LinksUpToDate>
  <CharactersWithSpaces>8592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Vỹ Nguyễn</cp:lastModifiedBy>
  <cp:revision>2</cp:revision>
  <dcterms:created xsi:type="dcterms:W3CDTF">2025-11-11T06:32:00Z</dcterms:created>
  <dcterms:modified xsi:type="dcterms:W3CDTF">2025-11-11T06:32:00Z</dcterms:modified>
</cp:coreProperties>
</file>